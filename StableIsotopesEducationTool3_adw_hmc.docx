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2D2D63FB" w:rsidR="004E5FF1" w:rsidRDefault="00E6237F">
      <w:r>
        <w:t xml:space="preserve">Stable isotopes </w:t>
      </w:r>
      <w:ins w:id="1" w:author="Wanamaker, Alan D [GE AT]" w:date="2019-08-14T15:45:00Z">
        <w:r w:rsidR="003264B6">
          <w:t xml:space="preserve">in natural materials provide a </w:t>
        </w:r>
      </w:ins>
      <w:del w:id="2" w:author="Wanamaker, Alan D [GE AT]" w:date="2019-08-14T15:45:00Z">
        <w:r w:rsidDel="003264B6">
          <w:delText xml:space="preserve">are non-radioactive alternative forms of atoms that are </w:delText>
        </w:r>
      </w:del>
      <w:r>
        <w:t xml:space="preserve">powerful </w:t>
      </w:r>
      <w:del w:id="3" w:author="Wanamaker, Alan D [GE AT]" w:date="2019-08-14T15:46:00Z">
        <w:r w:rsidDel="003264B6">
          <w:delText>tool</w:delText>
        </w:r>
      </w:del>
      <w:ins w:id="4" w:author="Wanamaker, Alan D [GE AT]" w:date="2019-08-14T15:46:00Z">
        <w:r w:rsidR="003264B6">
          <w:t xml:space="preserve">way </w:t>
        </w:r>
      </w:ins>
      <w:ins w:id="5" w:author="Wanamaker, Alan D [GE AT]" w:date="2019-08-14T15:45:00Z">
        <w:r w:rsidR="003264B6">
          <w:t>to study energy flow in many system</w:t>
        </w:r>
      </w:ins>
      <w:ins w:id="6" w:author="Wanamaker, Alan D [GE AT]" w:date="2019-08-14T15:46:00Z">
        <w:r w:rsidR="003264B6">
          <w:t>s and are widely</w:t>
        </w:r>
      </w:ins>
      <w:del w:id="7" w:author="Wanamaker, Alan D [GE AT]" w:date="2019-08-14T15:45:00Z">
        <w:r w:rsidDel="003264B6">
          <w:delText>s</w:delText>
        </w:r>
      </w:del>
      <w:r>
        <w:t xml:space="preserve"> used in fields such as archaeology, ecology, forensics, geochemistry, geology, </w:t>
      </w:r>
      <w:ins w:id="8" w:author="Wanamaker, Alan D [GE AT]" w:date="2019-08-14T15:46:00Z">
        <w:r w:rsidR="003264B6">
          <w:t xml:space="preserve">oceanography, </w:t>
        </w:r>
      </w:ins>
      <w:r>
        <w:t xml:space="preserve">paleoecology and paleoclimatology. </w:t>
      </w:r>
      <w:ins w:id="9" w:author="Wanamaker, Alan D [GE AT]" w:date="2019-08-14T15:47:00Z">
        <w:r w:rsidR="003264B6">
          <w:t>Based on the manner in which s</w:t>
        </w:r>
      </w:ins>
      <w:del w:id="10" w:author="Wanamaker, Alan D [GE AT]" w:date="2019-08-14T15:47:00Z">
        <w:r w:rsidDel="003264B6">
          <w:delText>S</w:delText>
        </w:r>
      </w:del>
      <w:r>
        <w:t xml:space="preserve">table isotopes </w:t>
      </w:r>
      <w:ins w:id="11" w:author="Wanamaker, Alan D [GE AT]" w:date="2019-08-14T15:48:00Z">
        <w:r w:rsidR="003264B6">
          <w:t xml:space="preserve">fractionate in natural systems, </w:t>
        </w:r>
      </w:ins>
      <w:del w:id="12" w:author="Wanamaker, Alan D [GE AT]" w:date="2019-08-14T15:48:00Z">
        <w:r w:rsidDel="003264B6">
          <w:delText>are proxy</w:delText>
        </w:r>
      </w:del>
      <w:ins w:id="13" w:author="Wanamaker, Alan D [GE AT]" w:date="2019-08-14T15:48:00Z">
        <w:r w:rsidR="003264B6">
          <w:t xml:space="preserve">they </w:t>
        </w:r>
      </w:ins>
      <w:del w:id="14" w:author="Wanamaker, Alan D [GE AT]" w:date="2019-08-14T15:48:00Z">
        <w:r w:rsidDel="003264B6">
          <w:delText xml:space="preserve"> indicators that </w:delText>
        </w:r>
      </w:del>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7C27A231" w:rsidR="004E5FF1" w:rsidRDefault="00E6237F">
      <w:r>
        <w:t>Stable isotopes are alternate forms of atoms that differ in the number of neutrons contained within their nuclei. Stable isotopes maintain the same chemical properties of their elements, but differ in their atomic mass</w:t>
      </w:r>
      <w:ins w:id="15" w:author="Wanamaker, Alan D [GE AT]" w:date="2019-08-14T15:53:00Z">
        <w:r w:rsidR="000106D1">
          <w:t xml:space="preserve"> (Fry, 2006)</w:t>
        </w:r>
      </w:ins>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ins w:id="16" w:author="Wanamaker, Alan D [GE AT]" w:date="2019-08-14T15:52:00Z">
        <w:r w:rsidR="000106D1">
          <w:t xml:space="preserve">Due to fractionation processes, </w:t>
        </w:r>
      </w:ins>
      <w:ins w:id="17" w:author="Wanamaker, Alan D [GE AT]" w:date="2019-08-14T15:53:00Z">
        <w:r w:rsidR="000106D1">
          <w:t>the parti</w:t>
        </w:r>
      </w:ins>
      <w:ins w:id="18" w:author="Wanamaker, Alan D [GE AT]" w:date="2019-08-14T15:54:00Z">
        <w:r w:rsidR="000106D1">
          <w:t>tioning of heavy and light isotopes in natural materials,</w:t>
        </w:r>
      </w:ins>
      <w:ins w:id="19" w:author="Wanamaker, Alan D [GE AT]" w:date="2019-08-14T15:55:00Z">
        <w:r w:rsidR="000106D1">
          <w:t xml:space="preserve"> largely due to mass effects (Sharp, 2007)</w:t>
        </w:r>
      </w:ins>
      <w:ins w:id="20" w:author="Wanamaker, Alan D [GE AT]" w:date="2019-08-14T15:56:00Z">
        <w:r w:rsidR="000106D1">
          <w:t xml:space="preserve">, </w:t>
        </w:r>
      </w:ins>
      <w:ins w:id="21" w:author="Wanamaker, Alan D [GE AT]" w:date="2019-08-14T15:55:00Z">
        <w:r w:rsidR="000106D1">
          <w:t xml:space="preserve">the stable isotope signature </w:t>
        </w:r>
      </w:ins>
      <w:ins w:id="22" w:author="Wanamaker, Alan D [GE AT]" w:date="2019-08-14T15:56:00Z">
        <w:r w:rsidR="000106D1">
          <w:t xml:space="preserve">in such materials </w:t>
        </w:r>
      </w:ins>
      <w:ins w:id="23" w:author="Wanamaker, Alan D [GE AT]" w:date="2019-08-14T15:55:00Z">
        <w:r w:rsidR="000106D1">
          <w:t xml:space="preserve">provides clues </w:t>
        </w:r>
      </w:ins>
      <w:ins w:id="24" w:author="Wanamaker, Alan D [GE AT]" w:date="2019-08-14T15:56:00Z">
        <w:r w:rsidR="000106D1">
          <w:t>about energy flow</w:t>
        </w:r>
      </w:ins>
      <w:ins w:id="25" w:author="Wanamaker, Alan D [GE AT]" w:date="2019-08-14T15:57:00Z">
        <w:r w:rsidR="000106D1">
          <w:t xml:space="preserve"> and/or environmental conditions. Thus, s</w:t>
        </w:r>
      </w:ins>
      <w:del w:id="26" w:author="Wanamaker, Alan D [GE AT]" w:date="2019-08-14T15:57:00Z">
        <w:r w:rsidDel="000106D1">
          <w:delText>S</w:delText>
        </w:r>
      </w:del>
      <w:r>
        <w:t xml:space="preserve">table isotopes are commonly used to track changes in climate </w:t>
      </w:r>
      <w:r w:rsidR="00B0088C">
        <w:fldChar w:fldCharType="begin" w:fldLock="1"/>
      </w:r>
      <w:r w:rsidR="00B56EAE">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bb84d29b-3417-42d6-a6ab-1d3f937b4fb6","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a470b126-923d-486b-8b63-b56260dde282","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7e50f882-52f4-4d41-9c77-f3863b3cf2cd","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5e4484b0-c7e3-40c4-b985-9d78c2e84c3c","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forcing","type":"article-journal","volume":"10"},"uris":["http://www.mendeley.com/documents/?uuid=ed4799c1-386e-459c-a080-b97af0cbc24e","http://www.mendeley.com/documents/?uuid=1b6d3da2-d02f-4cc2-996f-b5ec4cebd3c7"]}],"mendeley":{"formattedCitation":"(Cerling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BC5C37">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0a2cd822-f2a3-43e4-89dc-0521e94c2b2b","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isotopes","type":"article-journal","volume":"19"},"uris":["http://www.mendeley.com/documents/?uuid=36a8b7f3-bb3e-4317-93ac-20f08f94a30e","http://www.mendeley.com/documents/?uuid=22ee5bb5-585f-4159-a435-a25f7d031937"]}],"mendeley":{"formattedCitation":"(Rubenstein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B56EAE" w:rsidRPr="00B56EAE">
        <w:rPr>
          <w:noProof/>
        </w:rPr>
        <w:t>(Rubenstein et al. 2002, Rubenstein and Hobson 2004, Hobson 2016)</w:t>
      </w:r>
      <w:r w:rsidR="00B0088C">
        <w:fldChar w:fldCharType="end"/>
      </w:r>
      <w:r>
        <w:t xml:space="preserve">, match organisms to their environments </w:t>
      </w:r>
      <w:r w:rsidR="005F59C6">
        <w:fldChar w:fldCharType="begin" w:fldLock="1"/>
      </w:r>
      <w:r w:rsidR="00B56EAE">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habitat","type":"article-journal","volume":"271"},"uris":["http://www.mendeley.com/documents/?uuid=23f9dec2-cb73-4585-8bfd-0b43d5b755e7","http://www.mendeley.com/documents/?uuid=3fd4bbee-6dea-433a-874c-e8d0ca74602c"]},{"id":"ITEM-2","itemData":{"abstract":"Successful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fish","type":"article-journal","volume":"95"},"uris":["http://www.mendeley.com/documents/?uuid=518c2616-2ac8-44ea-a1ab-550fbd74e425","http://www.mendeley.com/documents/?uuid=d9627782-32b4-4921-900c-478341415810"]}],"mendeley":{"formattedCitation":"(Bearhop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B56EAE">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B56EAE">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ins w:id="27" w:author="Wanamaker, Alan D [GE AT]" w:date="2019-08-14T16:02:00Z">
        <w:r w:rsidR="00602B77">
          <w:t xml:space="preserve">and environmental </w:t>
        </w:r>
      </w:ins>
      <w:r>
        <w:t>changes through time</w:t>
      </w:r>
      <w:r w:rsidR="005F59C6">
        <w:t xml:space="preserve"> </w:t>
      </w:r>
      <w:r w:rsidR="005F59C6">
        <w:fldChar w:fldCharType="begin" w:fldLock="1"/>
      </w:r>
      <w:r w:rsidR="00B56EAE">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a132a394-eafa-4953-9f9d-e96cd1fb0963","http://www.mendeley.com/documents/?uuid=d36874c5-4a56-4cad-97d0-282ba69026f3"]},{"id":"ITEM-2","itemData":{"DOI":"10.1038/ncomms1901","ISSN":"20411723","abstract":"The North Atlantic and Norwegian Sea are prominent sinks of atmospheric\\nCO2 today, but their roles in the past remain poorly constrained. In\\nthis study, we attempt to use B/Ca and B-11 ratios in the planktonic\\nforaminifera Neogloboquadrina pachyderma (sinistral variety) to\\nreconstruct subsurface water pH and pCO(2) changes in the polar North\\nAtlantic during the last deglaciation. Comparison of core-top results\\nwith nearby hydrographic data shows that B/Ca in N. pachyderma (s) is\\nmainly controlled by seawater B(OH)(4)(-)/HCO3- with a roughly constant\\npartition coefficient of 1.48 +/- 0.15x10(-3) (2 sigma), and B-11 in\\nthis species is offset below B-11 of the borate in seawater by 3.38 +/-\\n0.71 parts per thousand (2 sigma). These values represent our best\\nestimates with the sparse available hydrographic data close to our\\ncore-tops. More culturing and sediment trap work is needed to improve\\nour understanding of boron incorporation into N. pachyderma (s).\\nApplication of a constant K-D of 1.48x10(-3) to high resolution N.\\npachyderma (s) B/Ca records from two adjacent cores off Iceland shows\\nthat subsurface pCO(2) at the habitat depth of N. pachyderma (s)\\n(similar to 50 m) generally followed the atmospheric CO2 trend but with\\nnegative offsets of similar to 10-50 ppmv during 19-10 ka. These\\nB/Ca-based reconstructions are supported by independent estimates from\\nlow-resolution B-11 measurements in the same cores. We also calibrate\\nand apply Cd/Ca in N. pachyderma (s) to reconstruct nutrient levels for\\nthe same down cores. Like today's North Atlantic, past subsurface pCO(2)\\nvariability off Iceland was significantly correlated with nutrient\\nchanges that might be linked to surface nutrient utilization and mixing\\nwithin the upper water column. Because surface pCO(2) (at 0 m water\\ndepth) is always lower than at deeper depths and if the application of a\\nconstant K-D is valid, our results suggest that the polar North Atlantic\\nhas remained a CO2 sink during the calcification seasons of N.\\npachyderma (s) over the last deglaciation.","author":[{"dropping-particle":"","family":"Wanamaker","given":"Alan D.","non-dropping-particle":"","parse-names":false,"suffix":""},{"dropping-particle":"","family":"Butler","given":"Paul G.","non-dropping-particle":"","parse-names":false,"suffix":""},{"dropping-particle":"","family":"Scourse","given":"James D.","non-dropping-particle":"","parse-names":false,"suffix":""},{"dropping-particle":"","family":"Heinemeier","given":"Jan","non-dropping-particle":"","parse-names":false,"suffix":""},{"dropping-particle":"","family":"Eiríksson","given":"Jón","non-dropping-particle":"","parse-names":false,"suffix":""},{"dropping-particle":"","family":"Knudsen","given":"Karen Luise","non-dropping-particle":"","parse-names":false,"suffix":""},{"dropping-particle":"","family":"Richardson","given":"Christopher A.","non-dropping-particle":"","parse-names":false,"suffix":""}],"container-title":"Nature Communications","id":"ITEM-2","issue":"May","issued":{"date-parts":[["2012"]]},"title":"Surface changes in the North Atlantic meridional overturning circulation during the last millennium","type":"article-journal","volume":"3"},"uris":["http://www.mendeley.com/documents/?uuid=3c76c4f8-cf8f-48c7-9006-139d66dbca91","http://www.mendeley.com/documents/?uuid=8f7d183c-a4d9-4af8-aa8c-58b83dab997a"]},{"id":"ITEM-3","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Communications","id":"ITEM-3","issued":{"date-parts":[["2016"]]},"title":"Annually resolved North Atlantic marine climate over the last millennium","type":"article-journal","volume":"7"},"uris":["http://www.mendeley.com/documents/?uuid=333a508d-fc5b-4c7a-b803-90149cb39d4f","http://www.mendeley.com/documents/?uuid=b1b23488-d4cb-4376-92af-0209944276d8"]},{"id":"ITEM-4","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Cycles","id":"ITEM-4","issued":{"date-parts":[["2017"]]},"page":"1718-1735","title":"Biological and Climate Controls on North Atlantic Marine Carbon Dynamics Over the Last Millennium: Insights From an Absolutely Dated Shell-Based Record From the North Icelandic Shelf","type":"article-journal","volume":"31"},"uris":["http://www.mendeley.com/documents/?uuid=a5292e04-871d-4fb5-a36b-f868ad75da92","http://www.mendeley.com/documents/?uuid=b8bf8764-24ef-4bfc-a6f1-5c3512565451"]}],"mendeley":{"formattedCitation":"(O’Reilly et al. 2003, Wanamaker et al. 2012, Reynolds et al. 2016, 2017)","manualFormatting":"(O’Reilly et al. 2003, Whitney et al., 2019, Reynolds et al. 2016, 2017)","plainTextFormattedCitation":"(O’Reilly et al. 2003, Wanamaker et al. 2012, Reynolds et al. 2016, 2017)","previouslyFormattedCitation":"(O’Reilly et al. 2003, Wanamaker et al. 2012, Reynolds et al. 2016, 2017)"},"properties":{"noteIndex":0},"schema":"https://github.com/citation-style-language/schema/raw/master/csl-citation.json"}</w:instrText>
      </w:r>
      <w:r w:rsidR="005F59C6">
        <w:fldChar w:fldCharType="separate"/>
      </w:r>
      <w:r w:rsidR="005F59C6" w:rsidRPr="005F59C6">
        <w:rPr>
          <w:noProof/>
        </w:rPr>
        <w:t xml:space="preserve">(O’Reilly et al. 2003, </w:t>
      </w:r>
      <w:del w:id="28" w:author="Wanamaker, Alan D [GE AT]" w:date="2019-08-14T15:51:00Z">
        <w:r w:rsidR="005F59C6" w:rsidRPr="005F59C6" w:rsidDel="000106D1">
          <w:rPr>
            <w:noProof/>
          </w:rPr>
          <w:delText>Wanamaker et al. 2012</w:delText>
        </w:r>
      </w:del>
      <w:ins w:id="29" w:author="Wanamaker, Alan D [GE AT]" w:date="2019-08-14T15:51:00Z">
        <w:r w:rsidR="000106D1">
          <w:rPr>
            <w:noProof/>
          </w:rPr>
          <w:t>Whitney et al., 2019</w:t>
        </w:r>
      </w:ins>
      <w:r w:rsidR="005F59C6" w:rsidRPr="005F59C6">
        <w:rPr>
          <w:noProof/>
        </w:rPr>
        <w:t>, Reynolds et al. 2016, 2017)</w:t>
      </w:r>
      <w:r w:rsidR="005F59C6">
        <w:fldChar w:fldCharType="end"/>
      </w:r>
      <w:r>
        <w:t xml:space="preserve">, measure soil carbon budgets </w:t>
      </w:r>
      <w:r w:rsidR="005F59C6">
        <w:fldChar w:fldCharType="begin" w:fldLock="1"/>
      </w:r>
      <w:r w:rsidR="00B56EAE">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dissolution","type":"article-journal","volume":"63"},"uris":["http://www.mendeley.com/documents/?uuid=681e62f7-fc1a-4abb-b11a-90e7a7a0ef1c","http://www.mendeley.com/documents/?uuid=a81ea093-ba9e-4a0e-a5b7-4c20e78fe154"]},{"id":"ITEM-2","itemData":{"abstract":"We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wetlands","type":"article-journal","volume":"26"},"uris":["http://www.mendeley.com/documents/?uuid=a1fbe78d-06ea-41cf-98ee-11f2ebfd6c6b","http://www.mendeley.com/documents/?uuid=2889c19a-790b-4224-84d1-bd6db5cd10f6"]}],"mendeley":{"formattedCitation":"(Hsieh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B56EAE">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2216155d-6092-4686-af93-98d14dc91e4d","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activity","type":"article-journal","volume":"41"},"uris":["http://www.mendeley.com/documents/?uuid=73013998-fefd-4966-9648-7e7a2b72e924","http://www.mendeley.com/documents/?uuid=e10f307d-2c1c-486c-b5f3-354ecf0105e6"]}],"mendeley":{"formattedCitation":"(Boschker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3061F7B0" w14:textId="56D29507" w:rsidR="00602B77" w:rsidDel="00602B77" w:rsidRDefault="00E6237F" w:rsidP="00602B77">
      <w:pPr>
        <w:ind w:firstLine="720"/>
        <w:rPr>
          <w:del w:id="30" w:author="Wanamaker, Alan D [GE AT]" w:date="2019-08-14T16:05:00Z"/>
          <w:moveTo w:id="31" w:author="Wanamaker, Alan D [GE AT]" w:date="2019-08-14T16:05:00Z"/>
        </w:rPr>
      </w:pPr>
      <w:r>
        <w:t xml:space="preserve">Commonly used </w:t>
      </w:r>
      <w:ins w:id="32" w:author="Wanamaker, Alan D [GE AT]" w:date="2019-08-14T15:59:00Z">
        <w:r w:rsidR="000106D1">
          <w:t xml:space="preserve">light </w:t>
        </w:r>
      </w:ins>
      <w:r>
        <w:t>stable isotopes include hydrogen</w:t>
      </w:r>
      <w:del w:id="33" w:author="Wanamaker, Alan D [GE AT]" w:date="2019-08-14T16:21:00Z">
        <w:r w:rsidDel="00AE329B">
          <w:delText xml:space="preserve"> (</w:delText>
        </w:r>
        <w:r w:rsidDel="00AE329B">
          <w:rPr>
            <w:vertAlign w:val="superscript"/>
          </w:rPr>
          <w:delText>2</w:delText>
        </w:r>
        <w:r w:rsidDel="00AE329B">
          <w:delText>H/</w:delText>
        </w:r>
        <w:r w:rsidDel="00AE329B">
          <w:rPr>
            <w:vertAlign w:val="superscript"/>
          </w:rPr>
          <w:delText>1</w:delText>
        </w:r>
        <w:r w:rsidDel="00AE329B">
          <w:delText>H)</w:delText>
        </w:r>
      </w:del>
      <w:r>
        <w:t>, carbon</w:t>
      </w:r>
      <w:del w:id="34" w:author="Wanamaker, Alan D [GE AT]" w:date="2019-08-14T16:21:00Z">
        <w:r w:rsidDel="00AE329B">
          <w:delText xml:space="preserve"> (</w:delText>
        </w:r>
        <w:r w:rsidDel="00AE329B">
          <w:rPr>
            <w:vertAlign w:val="superscript"/>
          </w:rPr>
          <w:delText>13</w:delText>
        </w:r>
        <w:r w:rsidDel="00AE329B">
          <w:delText>C/</w:delText>
        </w:r>
        <w:r w:rsidDel="00AE329B">
          <w:rPr>
            <w:vertAlign w:val="superscript"/>
          </w:rPr>
          <w:delText>12</w:delText>
        </w:r>
        <w:r w:rsidDel="00AE329B">
          <w:delText>C)</w:delText>
        </w:r>
      </w:del>
      <w:r>
        <w:t>, oxygen</w:t>
      </w:r>
      <w:del w:id="35" w:author="Wanamaker, Alan D [GE AT]" w:date="2019-08-14T16:21:00Z">
        <w:r w:rsidDel="00AE329B">
          <w:delText xml:space="preserve"> (</w:delText>
        </w:r>
        <w:r w:rsidDel="00AE329B">
          <w:rPr>
            <w:vertAlign w:val="superscript"/>
          </w:rPr>
          <w:delText>18</w:delText>
        </w:r>
        <w:r w:rsidDel="00AE329B">
          <w:delText>O/</w:delText>
        </w:r>
        <w:r w:rsidDel="00AE329B">
          <w:rPr>
            <w:vertAlign w:val="superscript"/>
          </w:rPr>
          <w:delText>16</w:delText>
        </w:r>
        <w:r w:rsidDel="00AE329B">
          <w:delText>O)</w:delText>
        </w:r>
      </w:del>
      <w:r>
        <w:t xml:space="preserve">, </w:t>
      </w:r>
      <w:del w:id="36" w:author="Wanamaker, Alan D [GE AT]" w:date="2019-08-14T15:59:00Z">
        <w:r w:rsidDel="000106D1">
          <w:delText xml:space="preserve">and </w:delText>
        </w:r>
      </w:del>
      <w:r>
        <w:t>nitroge</w:t>
      </w:r>
      <w:ins w:id="37" w:author="Wanamaker, Alan D [GE AT]" w:date="2019-08-14T16:21:00Z">
        <w:r w:rsidR="00AE329B">
          <w:t>n</w:t>
        </w:r>
      </w:ins>
      <w:del w:id="38" w:author="Wanamaker, Alan D [GE AT]" w:date="2019-08-14T16:21:00Z">
        <w:r w:rsidDel="00AE329B">
          <w:delText>n (</w:delText>
        </w:r>
        <w:r w:rsidDel="00AE329B">
          <w:rPr>
            <w:vertAlign w:val="superscript"/>
          </w:rPr>
          <w:delText>15</w:delText>
        </w:r>
        <w:r w:rsidDel="00AE329B">
          <w:delText>N/</w:delText>
        </w:r>
        <w:r w:rsidDel="00AE329B">
          <w:rPr>
            <w:vertAlign w:val="superscript"/>
          </w:rPr>
          <w:delText>14</w:delText>
        </w:r>
        <w:r w:rsidDel="00AE329B">
          <w:delText>N)</w:delText>
        </w:r>
      </w:del>
      <w:ins w:id="39" w:author="Wanamaker, Alan D [GE AT]" w:date="2019-08-14T15:59:00Z">
        <w:r w:rsidR="000106D1">
          <w:t>, and sulfur</w:t>
        </w:r>
      </w:ins>
      <w:r>
        <w:t xml:space="preserve">. </w:t>
      </w:r>
      <w:moveToRangeStart w:id="40" w:author="Wanamaker, Alan D [GE AT]" w:date="2019-08-14T16:05:00Z" w:name="move16691134"/>
      <w:moveTo w:id="41" w:author="Wanamaker, Alan D [GE AT]" w:date="2019-08-14T16:05:00Z">
        <w:r w:rsidR="00602B77">
          <w:t>Stable isotopes are measured as a function of the ratio of the more common isotope to the less common isotope, relative to the same ratio measured in a</w:t>
        </w:r>
      </w:moveTo>
      <w:ins w:id="42" w:author="Wanamaker, Alan D [GE AT]" w:date="2019-08-14T16:11:00Z">
        <w:r w:rsidR="00602B77">
          <w:t xml:space="preserve">n international </w:t>
        </w:r>
      </w:ins>
      <w:moveTo w:id="43" w:author="Wanamaker, Alan D [GE AT]" w:date="2019-08-14T16:05:00Z">
        <w:del w:id="44" w:author="Wanamaker, Alan D [GE AT]" w:date="2019-08-14T16:05:00Z">
          <w:r w:rsidR="00602B77" w:rsidDel="00602B77">
            <w:delText xml:space="preserve"> global </w:delText>
          </w:r>
        </w:del>
        <w:r w:rsidR="00602B77">
          <w:t>standard. This value is multiplied by 1,000, and the results are reported in parts per thousand (</w:t>
        </w:r>
        <w:proofErr w:type="spellStart"/>
        <w:r w:rsidR="00602B77">
          <w:t>permil</w:t>
        </w:r>
        <w:proofErr w:type="spellEnd"/>
        <w:r w:rsidR="00602B77">
          <w:t>; ‰)</w:t>
        </w:r>
      </w:moveTo>
      <w:sdt>
        <w:sdtPr>
          <w:tag w:val="goog_rdk_1"/>
          <w:id w:val="-1859030918"/>
        </w:sdtPr>
        <w:sdtContent/>
      </w:sdt>
      <w:moveTo w:id="45" w:author="Wanamaker, Alan D [GE AT]" w:date="2019-08-14T16:05:00Z">
        <w:r w:rsidR="00602B77">
          <w:t>.</w:t>
        </w:r>
      </w:moveTo>
      <w:ins w:id="46" w:author="Wanamaker, Alan D [GE AT]" w:date="2019-08-14T16:05:00Z">
        <w:r w:rsidR="00602B77">
          <w:t xml:space="preserve"> </w:t>
        </w:r>
      </w:ins>
    </w:p>
    <w:moveToRangeEnd w:id="40"/>
    <w:p w14:paraId="1BD31ACA" w14:textId="77777777" w:rsidR="00F469C1" w:rsidRDefault="00E6237F" w:rsidP="00602B77">
      <w:pPr>
        <w:ind w:firstLine="720"/>
        <w:rPr>
          <w:ins w:id="47" w:author="Wanamaker, Alan D [GE AT]" w:date="2019-08-14T16:14:00Z"/>
        </w:rPr>
      </w:pPr>
      <w:del w:id="48" w:author="Wanamaker, Alan D [GE AT]" w:date="2019-08-14T16:01:00Z">
        <w:r w:rsidDel="000106D1">
          <w:delText xml:space="preserve"> </w:delText>
        </w:r>
      </w:del>
      <w:r>
        <w:t>Researchers can examine isotopic ratios, designated as delta values (δ)</w:t>
      </w:r>
      <w:ins w:id="49" w:author="Wanamaker, Alan D [GE AT]" w:date="2019-08-14T16:14:00Z">
        <w:r w:rsidR="00F469C1">
          <w:t xml:space="preserve"> (see Equation 1),</w:t>
        </w:r>
      </w:ins>
    </w:p>
    <w:p w14:paraId="767FE441" w14:textId="77777777" w:rsidR="00F469C1" w:rsidRDefault="00F469C1" w:rsidP="00F469C1">
      <w:pPr>
        <w:rPr>
          <w:ins w:id="50" w:author="Wanamaker, Alan D [GE AT]" w:date="2019-08-14T16:14:00Z"/>
        </w:rPr>
      </w:pPr>
    </w:p>
    <w:p w14:paraId="6482AD5D" w14:textId="67CE8AEF" w:rsidR="00F469C1" w:rsidRDefault="00F469C1" w:rsidP="00F469C1">
      <w:pPr>
        <w:rPr>
          <w:ins w:id="51" w:author="Wanamaker, Alan D [GE AT]" w:date="2019-08-14T16:15:00Z"/>
        </w:rPr>
      </w:pPr>
      <w:ins w:id="52" w:author="Wanamaker, Alan D [GE AT]" w:date="2019-08-14T16:14:00Z">
        <w:r w:rsidRPr="00F469C1">
          <w:rPr>
            <w:rFonts w:ascii="Symbol" w:hAnsi="Symbol"/>
            <w:rPrChange w:id="53" w:author="Wanamaker, Alan D [GE AT]" w:date="2019-08-14T16:16:00Z">
              <w:rPr/>
            </w:rPrChange>
          </w:rPr>
          <w:t></w:t>
        </w:r>
        <w:r>
          <w:t xml:space="preserve"> = </w:t>
        </w:r>
      </w:ins>
      <w:ins w:id="54" w:author="Wanamaker, Alan D [GE AT]" w:date="2019-08-14T16:15:00Z">
        <w:r>
          <w:t xml:space="preserve">((Rx – </w:t>
        </w:r>
        <w:proofErr w:type="spellStart"/>
        <w:r>
          <w:t>Rstd</w:t>
        </w:r>
        <w:proofErr w:type="spellEnd"/>
        <w:r>
          <w:t>)/</w:t>
        </w:r>
        <w:proofErr w:type="spellStart"/>
        <w:r>
          <w:t>Rstd</w:t>
        </w:r>
        <w:proofErr w:type="spellEnd"/>
        <w:r>
          <w:t>) *1000</w:t>
        </w:r>
        <w:r>
          <w:tab/>
        </w:r>
        <w:r>
          <w:tab/>
        </w:r>
        <w:r>
          <w:tab/>
        </w:r>
        <w:r>
          <w:tab/>
        </w:r>
        <w:r>
          <w:tab/>
        </w:r>
        <w:r>
          <w:tab/>
        </w:r>
        <w:r>
          <w:tab/>
        </w:r>
        <w:r>
          <w:tab/>
          <w:t>Eq. 1</w:t>
        </w:r>
      </w:ins>
    </w:p>
    <w:p w14:paraId="79B4F38C" w14:textId="77777777" w:rsidR="00F469C1" w:rsidRDefault="00F469C1" w:rsidP="00F469C1">
      <w:pPr>
        <w:rPr>
          <w:ins w:id="55" w:author="Wanamaker, Alan D [GE AT]" w:date="2019-08-14T16:14:00Z"/>
        </w:rPr>
      </w:pPr>
    </w:p>
    <w:p w14:paraId="00000010" w14:textId="3BE40161" w:rsidR="004E5FF1" w:rsidRDefault="00602B77">
      <w:pPr>
        <w:pPrChange w:id="56" w:author="Wanamaker, Alan D [GE AT]" w:date="2019-08-14T16:14:00Z">
          <w:pPr>
            <w:ind w:firstLine="720"/>
          </w:pPr>
        </w:pPrChange>
      </w:pPr>
      <w:ins w:id="57" w:author="Wanamaker, Alan D [GE AT]" w:date="2019-08-14T16:11:00Z">
        <w:r>
          <w:t>where R</w:t>
        </w:r>
      </w:ins>
      <w:ins w:id="58" w:author="Wanamaker, Alan D [GE AT]" w:date="2019-08-14T16:12:00Z">
        <w:r w:rsidR="00F469C1">
          <w:t xml:space="preserve"> is the ratio of the </w:t>
        </w:r>
      </w:ins>
      <w:ins w:id="59" w:author="Wanamaker, Alan D [GE AT]" w:date="2019-08-14T16:13:00Z">
        <w:r w:rsidR="00F469C1">
          <w:t>abundance of the heavy to light isotope</w:t>
        </w:r>
      </w:ins>
      <w:ins w:id="60" w:author="Wanamaker, Alan D [GE AT]" w:date="2019-08-14T16:19:00Z">
        <w:r w:rsidR="00AE329B">
          <w:t xml:space="preserve"> (e.g., </w:t>
        </w:r>
      </w:ins>
      <w:ins w:id="61" w:author="Wanamaker, Alan D [GE AT]" w:date="2019-08-14T16:20:00Z">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N</w:t>
        </w:r>
      </w:ins>
      <w:ins w:id="62" w:author="Wanamaker, Alan D [GE AT]" w:date="2019-08-14T16:21:00Z">
        <w:r w:rsidR="00AE329B">
          <w:t xml:space="preserve">, </w:t>
        </w:r>
      </w:ins>
      <w:ins w:id="63" w:author="Wanamaker, Alan D [GE AT]" w:date="2019-08-14T16:20:00Z">
        <w:r w:rsidR="00AE329B" w:rsidRPr="00904204">
          <w:rPr>
            <w:vertAlign w:val="superscript"/>
          </w:rPr>
          <w:t>34</w:t>
        </w:r>
        <w:r w:rsidR="00AE329B">
          <w:t>S</w:t>
        </w:r>
        <w:r w:rsidR="00AE329B" w:rsidRPr="00904204">
          <w:rPr>
            <w:vertAlign w:val="superscript"/>
          </w:rPr>
          <w:t>/32</w:t>
        </w:r>
        <w:r w:rsidR="00AE329B" w:rsidRPr="00AE329B">
          <w:rPr>
            <w:rPrChange w:id="64" w:author="Wanamaker, Alan D [GE AT]" w:date="2019-08-14T16:21:00Z">
              <w:rPr>
                <w:vertAlign w:val="superscript"/>
              </w:rPr>
            </w:rPrChange>
          </w:rPr>
          <w:t>S</w:t>
        </w:r>
      </w:ins>
      <w:ins w:id="65" w:author="Wanamaker, Alan D [GE AT]" w:date="2019-08-14T16:19:00Z">
        <w:r w:rsidR="00AE329B">
          <w:t>)</w:t>
        </w:r>
      </w:ins>
      <w:ins w:id="66" w:author="Wanamaker, Alan D [GE AT]" w:date="2019-08-14T16:13:00Z">
        <w:r w:rsidR="00F469C1">
          <w:t xml:space="preserve">, x denotes </w:t>
        </w:r>
      </w:ins>
      <w:ins w:id="67" w:author="Wanamaker, Alan D [GE AT]" w:date="2019-08-14T16:12:00Z">
        <w:r w:rsidR="00F469C1">
          <w:t xml:space="preserve">sample and std is the </w:t>
        </w:r>
      </w:ins>
      <w:ins w:id="68" w:author="Wanamaker, Alan D [GE AT]" w:date="2019-08-14T16:14:00Z">
        <w:r w:rsidR="00F469C1">
          <w:t>abbreviation for standard</w:t>
        </w:r>
      </w:ins>
      <w:del w:id="69" w:author="Wanamaker, Alan D [GE AT]" w:date="2019-08-14T16:16:00Z">
        <w:r w:rsidR="00E6237F" w:rsidDel="00F469C1">
          <w:delText>,</w:delText>
        </w:r>
      </w:del>
      <w:r w:rsidR="00E6237F">
        <w:t xml:space="preserve"> to answer questions of interest (Peterson and Fry 1987</w:t>
      </w:r>
      <w:ins w:id="70" w:author="Wanamaker, Alan D [GE AT]" w:date="2019-08-14T16:22:00Z">
        <w:r w:rsidR="00AE329B">
          <w:t>, Fry 2006</w:t>
        </w:r>
      </w:ins>
      <w:r w:rsidR="00E6237F">
        <w:t xml:space="preserve">). For example, </w:t>
      </w:r>
      <w:ins w:id="71" w:author="Wanamaker, Alan D [GE AT]" w:date="2019-08-14T16:17:00Z">
        <w:r w:rsidR="00F469C1">
          <w:t xml:space="preserve">the </w:t>
        </w:r>
      </w:ins>
      <w:r w:rsidR="00E6237F">
        <w:t>δ</w:t>
      </w:r>
      <w:r w:rsidR="00E6237F">
        <w:rPr>
          <w:vertAlign w:val="superscript"/>
        </w:rPr>
        <w:t>1</w:t>
      </w:r>
      <w:ins w:id="72" w:author="Wanamaker, Alan D [GE AT]" w:date="2019-08-14T16:03:00Z">
        <w:r>
          <w:rPr>
            <w:vertAlign w:val="superscript"/>
          </w:rPr>
          <w:t>8</w:t>
        </w:r>
      </w:ins>
      <w:del w:id="73" w:author="Wanamaker, Alan D [GE AT]" w:date="2019-08-14T16:03:00Z">
        <w:r w:rsidR="00E6237F" w:rsidDel="00602B77">
          <w:rPr>
            <w:vertAlign w:val="superscript"/>
          </w:rPr>
          <w:delText>6</w:delText>
        </w:r>
      </w:del>
      <w:r w:rsidR="00E6237F">
        <w:t xml:space="preserve">O </w:t>
      </w:r>
      <w:ins w:id="74" w:author="Wanamaker, Alan D [GE AT]" w:date="2019-08-14T16:17:00Z">
        <w:r w:rsidR="00F469C1">
          <w:t xml:space="preserve">value in mollusk shell material </w:t>
        </w:r>
      </w:ins>
      <w:del w:id="75" w:author="Wanamaker, Alan D [GE AT]" w:date="2019-08-14T16:17:00Z">
        <w:r w:rsidR="00E6237F" w:rsidDel="00F469C1">
          <w:delText xml:space="preserve">is a measure of </w:delText>
        </w:r>
        <w:r w:rsidR="00E6237F" w:rsidDel="00F469C1">
          <w:rPr>
            <w:vertAlign w:val="superscript"/>
          </w:rPr>
          <w:delText>18</w:delText>
        </w:r>
        <w:r w:rsidR="00E6237F" w:rsidDel="00F469C1">
          <w:delText xml:space="preserve">O and </w:delText>
        </w:r>
        <w:r w:rsidR="00E6237F" w:rsidDel="00F469C1">
          <w:rPr>
            <w:vertAlign w:val="superscript"/>
          </w:rPr>
          <w:delText>16</w:delText>
        </w:r>
        <w:r w:rsidR="00E6237F" w:rsidDel="00F469C1">
          <w:delText xml:space="preserve">O stable isotope ratios, and </w:delText>
        </w:r>
      </w:del>
      <w:r w:rsidR="00E6237F">
        <w:t xml:space="preserve">is commonly used to </w:t>
      </w:r>
      <w:del w:id="76" w:author="Wanamaker, Alan D [GE AT]" w:date="2019-08-14T16:47:00Z">
        <w:r w:rsidR="00E6237F" w:rsidDel="0050480D">
          <w:delText xml:space="preserve">estimate </w:delText>
        </w:r>
      </w:del>
      <w:ins w:id="77" w:author="Wanamaker, Alan D [GE AT]" w:date="2019-08-14T16:47:00Z">
        <w:r w:rsidR="0050480D">
          <w:t xml:space="preserve">constrain </w:t>
        </w:r>
      </w:ins>
      <w:del w:id="78" w:author="Wanamaker, Alan D [GE AT]" w:date="2019-08-14T16:17:00Z">
        <w:r w:rsidR="00E6237F" w:rsidDel="00F469C1">
          <w:delText xml:space="preserve">microenvironmental </w:delText>
        </w:r>
      </w:del>
      <w:ins w:id="79" w:author="Wanamaker, Alan D [GE AT]" w:date="2019-08-14T16:17:00Z">
        <w:r w:rsidR="00F469C1">
          <w:t xml:space="preserve">seawater temperature </w:t>
        </w:r>
      </w:ins>
      <w:r w:rsidR="00E6237F">
        <w:t xml:space="preserve">conditions at the time of </w:t>
      </w:r>
      <w:del w:id="80" w:author="Wanamaker, Alan D [GE AT]" w:date="2019-08-14T16:17:00Z">
        <w:r w:rsidR="00E6237F" w:rsidDel="00F469C1">
          <w:delText xml:space="preserve">sediment </w:delText>
        </w:r>
      </w:del>
      <w:r w:rsidR="00E6237F">
        <w:t xml:space="preserve">deposition </w:t>
      </w:r>
      <w:ins w:id="81" w:author="Wanamaker, Alan D [GE AT]" w:date="2019-08-14T16:47:00Z">
        <w:r w:rsidR="0050480D">
          <w:t>when the isotopic composition of th</w:t>
        </w:r>
      </w:ins>
      <w:ins w:id="82" w:author="Wanamaker, Alan D [GE AT]" w:date="2019-08-14T16:48:00Z">
        <w:r w:rsidR="0050480D">
          <w:t xml:space="preserve">e water is known or can be reliably estimated </w:t>
        </w:r>
      </w:ins>
      <w:r w:rsidR="005F59C6">
        <w:fldChar w:fldCharType="begin" w:fldLock="1"/>
      </w:r>
      <w:r w:rsidR="00B56EAE">
        <w:instrText>ADDIN CSL_CITATION {"citationItems":[{"id":"ITEM-1","itemData":{"DOI":"10.1029/2006PA001352","ISSN":"08838305","abstract":"http://dx.doi.org/10.1029/2006PA001352","author":[{"dropping-particle":"","family":"Wanamaker","given":"Alan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J.","non-dropping-particle":"","parse-names":false,"suffix":""}],"container-title":"Paleoceanography","id":"ITEM-1","issue":"2","issued":{"date-parts":[["2007"]]},"page":"1-12","title":"Experimental determination of salinity, temperature. growth, and metabolic effects on shell isotope chemistry of Mytilus edulis collected from Maine and Greenland","type":"article-journal","volume":"22"},"uris":["http://www.mendeley.com/documents/?uuid=5a4548e6-fe28-41c2-ab68-acb4571f6853","http://www.mendeley.com/documents/?uuid=ce808b1b-204f-4935-b167-a09f9e648b7d"]}],"mendeley":{"formattedCitation":"(Wanamaker et al. 2007)","manualFormatting":"(Epstein et al., 1953, Wanamaker et al. 2007)","plainTextFormattedCitation":"(Wanamaker et al. 2007)","previouslyFormattedCitation":"(Wanamaker et al. 2007)"},"properties":{"noteIndex":0},"schema":"https://github.com/citation-style-language/schema/raw/master/csl-citation.json"}</w:instrText>
      </w:r>
      <w:r w:rsidR="005F59C6">
        <w:fldChar w:fldCharType="separate"/>
      </w:r>
      <w:r w:rsidR="005F59C6" w:rsidRPr="005F59C6">
        <w:rPr>
          <w:noProof/>
        </w:rPr>
        <w:t>(</w:t>
      </w:r>
      <w:ins w:id="83" w:author="Wanamaker, Alan D [GE AT]" w:date="2019-08-14T16:17:00Z">
        <w:r w:rsidR="00F469C1">
          <w:rPr>
            <w:noProof/>
          </w:rPr>
          <w:t>Epste</w:t>
        </w:r>
      </w:ins>
      <w:ins w:id="84" w:author="Wanamaker, Alan D [GE AT]" w:date="2019-08-14T16:18:00Z">
        <w:r w:rsidR="00F469C1">
          <w:rPr>
            <w:noProof/>
          </w:rPr>
          <w:t xml:space="preserve">in et al., 1953, </w:t>
        </w:r>
      </w:ins>
      <w:r w:rsidR="005F59C6" w:rsidRPr="005F59C6">
        <w:rPr>
          <w:noProof/>
        </w:rPr>
        <w:t>Wanamaker et al. 2007)</w:t>
      </w:r>
      <w:r w:rsidR="005F59C6">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ins w:id="85" w:author="Wanamaker, Alan D [GE AT]" w:date="2019-08-14T16:18:00Z">
        <w:r w:rsidR="00F469C1">
          <w:t xml:space="preserve">values </w:t>
        </w:r>
      </w:ins>
      <w:r w:rsidR="00E6237F">
        <w:t xml:space="preserve">to infer animal diets and evaluate ecosystem trophic structure </w:t>
      </w:r>
      <w:r w:rsidR="005F59C6">
        <w:fldChar w:fldCharType="begin" w:fldLock="1"/>
      </w:r>
      <w:r w:rsidR="00B56EAE">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Webs","type":"book","volume":"2"},"uris":["http://www.mendeley.com/documents/?uuid=b4700470-260d-4449-92ae-3532f55b1f8f","http://www.mendeley.com/documents/?uuid=e0e3b618-8d45-4c7c-b2f1-5d4cc79e76fb"]}],"mendeley":{"formattedCitation":"(Hershey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moveFromRangeStart w:id="86" w:author="Wanamaker, Alan D [GE AT]" w:date="2019-08-14T16:05:00Z" w:name="move16691134"/>
      <w:moveFrom w:id="87" w:author="Wanamaker, Alan D [GE AT]" w:date="2019-08-14T16:05:00Z">
        <w:r w:rsidR="00E6237F" w:rsidDel="00602B77">
          <w:t>Stable isotopes are measured as a function of the ratio of the more common isotope to the less common isotope, relative to the same ratio measured in a global standard. This value is multiplied by 1,000, and the results are reported in parts per thousand (permil; ‰)</w:t>
        </w:r>
      </w:moveFrom>
      <w:sdt>
        <w:sdtPr>
          <w:tag w:val="goog_rdk_1"/>
          <w:id w:val="1479425656"/>
        </w:sdtPr>
        <w:sdtContent/>
      </w:sdt>
      <w:moveFrom w:id="88" w:author="Wanamaker, Alan D [GE AT]" w:date="2019-08-14T16:05:00Z">
        <w:r w:rsidR="00E6237F" w:rsidDel="00602B77">
          <w:t>.</w:t>
        </w:r>
      </w:moveFrom>
      <w:moveFromRangeEnd w:id="86"/>
    </w:p>
    <w:p w14:paraId="00000011" w14:textId="37E87341" w:rsidR="004E5FF1" w:rsidRDefault="00E6237F">
      <w:pPr>
        <w:ind w:firstLine="720"/>
      </w:pPr>
      <w:r>
        <w:t xml:space="preserve">Using carbon from a plant as an example, researchers would place a sample in an elemental analyzer along with </w:t>
      </w:r>
      <w:del w:id="89" w:author="Wanamaker, Alan D [GE AT]" w:date="2019-08-14T16:24:00Z">
        <w:r w:rsidDel="00C347E5">
          <w:delText xml:space="preserve">a sample of </w:delText>
        </w:r>
      </w:del>
      <w:del w:id="90" w:author="Wanamaker, Alan D [GE AT]" w:date="2019-08-14T16:23:00Z">
        <w:r w:rsidDel="00C347E5">
          <w:delText>the global</w:delText>
        </w:r>
      </w:del>
      <w:ins w:id="91" w:author="Wanamaker, Alan D [GE AT]" w:date="2019-08-14T16:23:00Z">
        <w:r w:rsidR="00C347E5">
          <w:t>an international</w:t>
        </w:r>
      </w:ins>
      <w:r>
        <w:t xml:space="preserve"> standard for carbon, </w:t>
      </w:r>
      <w:ins w:id="92" w:author="Wanamaker, Alan D [GE AT]" w:date="2019-08-14T16:24:00Z">
        <w:r w:rsidR="00C347E5">
          <w:t xml:space="preserve">on </w:t>
        </w:r>
        <w:r w:rsidR="00C347E5">
          <w:lastRenderedPageBreak/>
          <w:t xml:space="preserve">the </w:t>
        </w:r>
      </w:ins>
      <w:r>
        <w:t>Vienna Pee Dee Belemnite (VDPB)</w:t>
      </w:r>
      <w:ins w:id="93" w:author="Wanamaker, Alan D [GE AT]" w:date="2019-08-14T16:24:00Z">
        <w:r w:rsidR="00C347E5">
          <w:t xml:space="preserve"> scale</w:t>
        </w:r>
      </w:ins>
      <w:r>
        <w:t>. The elemental analyzer combusts the sample</w:t>
      </w:r>
      <w:ins w:id="94" w:author="Wanamaker, Alan D [GE AT]" w:date="2019-08-14T16:31:00Z">
        <w:r w:rsidR="00C347E5">
          <w:t xml:space="preserve"> producing CO</w:t>
        </w:r>
        <w:r w:rsidR="00C347E5" w:rsidRPr="00C347E5">
          <w:rPr>
            <w:vertAlign w:val="subscript"/>
            <w:rPrChange w:id="95" w:author="Wanamaker, Alan D [GE AT]" w:date="2019-08-14T16:31:00Z">
              <w:rPr/>
            </w:rPrChange>
          </w:rPr>
          <w:t>2</w:t>
        </w:r>
      </w:ins>
      <w:r>
        <w:t xml:space="preserve">, and a mass spectrometer </w:t>
      </w:r>
      <w:del w:id="96" w:author="Wanamaker, Alan D [GE AT]" w:date="2019-08-14T16:25:00Z">
        <w:r w:rsidDel="00C347E5">
          <w:delText>counts the number of atoms</w:delText>
        </w:r>
      </w:del>
      <w:ins w:id="97" w:author="Wanamaker, Alan D [GE AT]" w:date="2019-08-14T16:25:00Z">
        <w:r w:rsidR="00C347E5">
          <w:t xml:space="preserve">measures the </w:t>
        </w:r>
      </w:ins>
      <w:ins w:id="98" w:author="Wanamaker, Alan D [GE AT]" w:date="2019-08-14T16:31:00Z">
        <w:r w:rsidR="00C347E5">
          <w:t>intensit</w:t>
        </w:r>
      </w:ins>
      <w:ins w:id="99" w:author="Wanamaker, Alan D [GE AT]" w:date="2019-08-14T16:49:00Z">
        <w:r w:rsidR="0050480D">
          <w:t>ies</w:t>
        </w:r>
      </w:ins>
      <w:ins w:id="100" w:author="Wanamaker, Alan D [GE AT]" w:date="2019-08-14T16:31:00Z">
        <w:r w:rsidR="00C347E5">
          <w:t xml:space="preserve"> </w:t>
        </w:r>
      </w:ins>
      <w:del w:id="101" w:author="Wanamaker, Alan D [GE AT]" w:date="2019-08-14T16:31:00Z">
        <w:r w:rsidDel="00C347E5">
          <w:delText xml:space="preserve"> </w:delText>
        </w:r>
      </w:del>
      <w:r>
        <w:t>of the rare isotope (</w:t>
      </w:r>
      <w:r>
        <w:rPr>
          <w:vertAlign w:val="superscript"/>
        </w:rPr>
        <w:t>13</w:t>
      </w:r>
      <w:r>
        <w:t>C</w:t>
      </w:r>
      <w:ins w:id="102" w:author="Wanamaker, Alan D [GE AT]" w:date="2019-08-14T16:33:00Z">
        <w:r w:rsidR="00033BC1" w:rsidRPr="00033BC1">
          <w:rPr>
            <w:vertAlign w:val="superscript"/>
            <w:rPrChange w:id="103" w:author="Wanamaker, Alan D [GE AT]" w:date="2019-08-14T16:33:00Z">
              <w:rPr/>
            </w:rPrChange>
          </w:rPr>
          <w:t>16</w:t>
        </w:r>
        <w:r w:rsidR="00033BC1">
          <w:t>O</w:t>
        </w:r>
        <w:r w:rsidR="00033BC1" w:rsidRPr="00033BC1">
          <w:rPr>
            <w:vertAlign w:val="subscript"/>
            <w:rPrChange w:id="104" w:author="Wanamaker, Alan D [GE AT]" w:date="2019-08-14T16:33:00Z">
              <w:rPr/>
            </w:rPrChange>
          </w:rPr>
          <w:t>2</w:t>
        </w:r>
      </w:ins>
      <w:ins w:id="105" w:author="Wanamaker, Alan D [GE AT]" w:date="2019-08-14T16:31:00Z">
        <w:r w:rsidR="00C347E5">
          <w:t>; mass 45</w:t>
        </w:r>
      </w:ins>
      <w:r>
        <w:t xml:space="preserve">) </w:t>
      </w:r>
      <w:del w:id="106" w:author="Wanamaker, Alan D [GE AT]" w:date="2019-08-14T16:25:00Z">
        <w:r w:rsidDel="00C347E5">
          <w:delText>as well as the number or atoms</w:delText>
        </w:r>
      </w:del>
      <w:ins w:id="107" w:author="Wanamaker, Alan D [GE AT]" w:date="2019-08-14T16:49:00Z">
        <w:r w:rsidR="0050480D">
          <w:t>and</w:t>
        </w:r>
      </w:ins>
      <w:ins w:id="108" w:author="Wanamaker, Alan D [GE AT]" w:date="2019-08-14T16:26:00Z">
        <w:r w:rsidR="00C347E5">
          <w:t xml:space="preserve"> </w:t>
        </w:r>
      </w:ins>
      <w:del w:id="109" w:author="Wanamaker, Alan D [GE AT]" w:date="2019-08-14T16:26:00Z">
        <w:r w:rsidDel="00C347E5">
          <w:delText xml:space="preserve"> of </w:delText>
        </w:r>
      </w:del>
      <w:r>
        <w:t>the common isotope (</w:t>
      </w:r>
      <w:ins w:id="110" w:author="Wanamaker, Alan D [GE AT]" w:date="2019-08-14T16:33:00Z">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ins>
      <w:del w:id="111" w:author="Wanamaker, Alan D [GE AT]" w:date="2019-08-14T16:33:00Z">
        <w:r w:rsidDel="00033BC1">
          <w:rPr>
            <w:vertAlign w:val="superscript"/>
          </w:rPr>
          <w:delText>12</w:delText>
        </w:r>
        <w:r w:rsidDel="00033BC1">
          <w:delText>C</w:delText>
        </w:r>
      </w:del>
      <w:ins w:id="112" w:author="Wanamaker, Alan D [GE AT]" w:date="2019-08-14T16:31:00Z">
        <w:r w:rsidR="00C347E5">
          <w:t>; mass 44</w:t>
        </w:r>
      </w:ins>
      <w:r>
        <w:t xml:space="preserve">) </w:t>
      </w:r>
      <w:ins w:id="113" w:author="Wanamaker, Alan D [GE AT]" w:date="2019-08-14T16:32:00Z">
        <w:r w:rsidR="00C347E5">
          <w:t xml:space="preserve">via Faraday cups </w:t>
        </w:r>
      </w:ins>
      <w:ins w:id="114" w:author="Wanamaker, Alan D [GE AT]" w:date="2019-08-14T16:34:00Z">
        <w:r w:rsidR="00033BC1">
          <w:t xml:space="preserve">and provides an isotopic ratio </w:t>
        </w:r>
      </w:ins>
      <w:ins w:id="115" w:author="Wanamaker, Alan D [GE AT]" w:date="2019-08-15T10:25:00Z">
        <w:r w:rsidR="001719B1">
          <w:t xml:space="preserve">based on the </w:t>
        </w:r>
      </w:ins>
      <w:ins w:id="116" w:author="Wanamaker, Alan D [GE AT]" w:date="2019-08-15T10:26:00Z">
        <w:r w:rsidR="001719B1">
          <w:t>relative intensities of mass 45 and mass 44 derived from</w:t>
        </w:r>
      </w:ins>
      <w:del w:id="117" w:author="Wanamaker, Alan D [GE AT]" w:date="2019-08-15T10:26:00Z">
        <w:r w:rsidDel="001719B1">
          <w:delText>in</w:delText>
        </w:r>
      </w:del>
      <w:r>
        <w:t xml:space="preserve"> the plant’s tissues. The instruments then repeat the measurements on </w:t>
      </w:r>
      <w:del w:id="118" w:author="Wanamaker, Alan D [GE AT]" w:date="2019-08-14T16:26:00Z">
        <w:r w:rsidDel="00C347E5">
          <w:delText>the VDPB</w:delText>
        </w:r>
      </w:del>
      <w:ins w:id="119" w:author="Wanamaker, Alan D [GE AT]" w:date="2019-08-14T16:26:00Z">
        <w:r w:rsidR="00C347E5">
          <w:t xml:space="preserve">a number of </w:t>
        </w:r>
      </w:ins>
      <w:ins w:id="120" w:author="Wanamaker, Alan D [GE AT]" w:date="2019-08-14T16:34:00Z">
        <w:r w:rsidR="00033BC1">
          <w:t xml:space="preserve">international </w:t>
        </w:r>
      </w:ins>
      <w:ins w:id="121" w:author="Wanamaker, Alan D [GE AT]" w:date="2019-08-14T16:26:00Z">
        <w:r w:rsidR="00C347E5">
          <w:t>isoto</w:t>
        </w:r>
      </w:ins>
      <w:ins w:id="122" w:author="Wanamaker, Alan D [GE AT]" w:date="2019-08-14T16:27:00Z">
        <w:r w:rsidR="00C347E5">
          <w:t>pic standards</w:t>
        </w:r>
      </w:ins>
      <w:ins w:id="123" w:author="Wanamaker, Alan D [GE AT]" w:date="2019-08-14T16:34:00Z">
        <w:r w:rsidR="00033BC1">
          <w:t xml:space="preserve"> with well-constrained </w:t>
        </w:r>
      </w:ins>
      <w:ins w:id="124" w:author="Wanamaker, Alan D [GE AT]" w:date="2019-08-14T16:36:00Z">
        <w:r w:rsidR="00033BC1">
          <w:t>δ</w:t>
        </w:r>
        <w:r w:rsidR="00033BC1">
          <w:rPr>
            <w:vertAlign w:val="superscript"/>
          </w:rPr>
          <w:t>13</w:t>
        </w:r>
        <w:r w:rsidR="00033BC1">
          <w:t>C</w:t>
        </w:r>
      </w:ins>
      <w:ins w:id="125" w:author="Wanamaker, Alan D [GE AT]" w:date="2019-08-14T16:34:00Z">
        <w:r w:rsidR="00033BC1">
          <w:t xml:space="preserve"> values</w:t>
        </w:r>
      </w:ins>
      <w:ins w:id="126" w:author="Wanamaker, Alan D [GE AT]" w:date="2019-08-14T16:50:00Z">
        <w:r w:rsidR="0050480D">
          <w:t xml:space="preserve"> and are used to place the samples on the international isotope scale, VPDB</w:t>
        </w:r>
      </w:ins>
      <w:del w:id="127" w:author="Wanamaker, Alan D [GE AT]" w:date="2019-08-14T16:27:00Z">
        <w:r w:rsidDel="00C347E5">
          <w:delText xml:space="preserve"> standard</w:delText>
        </w:r>
      </w:del>
      <w:r>
        <w:t xml:space="preserve">. </w:t>
      </w:r>
      <w:del w:id="128" w:author="Wanamaker, Alan D [GE AT]" w:date="2019-08-14T16:36:00Z">
        <w:r w:rsidDel="00033BC1">
          <w:delText xml:space="preserve">Those counts then allow researchers to calculate the isotopic signature from those counts. </w:delText>
        </w:r>
      </w:del>
      <w:r>
        <w:t>Organic carbon is almost always isotopically negative. For example, the tissues of plants range from a δ</w:t>
      </w:r>
      <w:r>
        <w:rPr>
          <w:vertAlign w:val="superscript"/>
        </w:rPr>
        <w:t>13</w:t>
      </w:r>
      <w:r>
        <w:t>C of -10‰ to -24‰</w:t>
      </w:r>
      <w:ins w:id="129" w:author="Wanamaker, Alan D [GE AT]" w:date="2019-08-14T16:51:00Z">
        <w:r w:rsidR="0050480D">
          <w:t xml:space="preserve"> (citations)</w:t>
        </w:r>
      </w:ins>
      <w:r>
        <w:t xml:space="preserve">, depending on the kind of plant (C3, C4, or CAM) and its environment. This is because plants preferentially </w:t>
      </w:r>
      <w:del w:id="130" w:author="Wanamaker, Alan D [GE AT]" w:date="2019-08-14T16:36:00Z">
        <w:r w:rsidDel="00033BC1">
          <w:delText xml:space="preserve">use </w:delText>
        </w:r>
      </w:del>
      <w:ins w:id="131" w:author="Wanamaker, Alan D [GE AT]" w:date="2019-08-14T16:36:00Z">
        <w:r w:rsidR="00033BC1">
          <w:t xml:space="preserve">incorporate </w:t>
        </w:r>
      </w:ins>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del w:id="132" w:author="Wanamaker, Alan D [GE AT]" w:date="2019-08-14T16:38:00Z">
        <w:r w:rsidDel="00033BC1">
          <w:delText xml:space="preserve">used </w:delText>
        </w:r>
      </w:del>
      <w:ins w:id="133" w:author="Wanamaker, Alan D [GE AT]" w:date="2019-08-14T16:38:00Z">
        <w:r w:rsidR="00033BC1">
          <w:t xml:space="preserve">incorporated </w:t>
        </w:r>
      </w:ins>
      <w:del w:id="134" w:author="Wanamaker, Alan D [GE AT]" w:date="2019-08-14T16:38:00Z">
        <w:r w:rsidDel="00033BC1">
          <w:delText>more frequently</w:delText>
        </w:r>
      </w:del>
      <w:ins w:id="135" w:author="Wanamaker, Alan D [GE AT]" w:date="2019-08-14T16:38:00Z">
        <w:r w:rsidR="00033BC1">
          <w:t>relatively more</w:t>
        </w:r>
      </w:ins>
      <w:r>
        <w:t xml:space="preserve"> than another is called fractionation, and can be utilized to understand </w:t>
      </w:r>
      <w:ins w:id="136" w:author="Wanamaker, Alan D [GE AT]" w:date="2019-08-14T16:38:00Z">
        <w:r w:rsidR="00033BC1">
          <w:t xml:space="preserve">the flow of energy through systems, including </w:t>
        </w:r>
      </w:ins>
      <w:r>
        <w:t xml:space="preserve">food web ecology. </w:t>
      </w:r>
      <w:ins w:id="137" w:author="Wanamaker, Alan D [GE AT]" w:date="2019-08-14T16:39:00Z">
        <w:r w:rsidR="00E37250">
          <w:t>Generally speaking, l</w:t>
        </w:r>
      </w:ins>
      <w:ins w:id="138" w:author="Wanamaker, Alan D [GE AT]" w:date="2019-08-14T16:40:00Z">
        <w:r w:rsidR="00E37250">
          <w:t>ighter isotopes have weaker bonds than heavier isotopes (Sharp 2007), thus i</w:t>
        </w:r>
      </w:ins>
      <w:ins w:id="139" w:author="Wanamaker, Alan D [GE AT]" w:date="2019-08-14T16:41:00Z">
        <w:r w:rsidR="00E37250">
          <w:t xml:space="preserve">t is </w:t>
        </w:r>
      </w:ins>
      <w:ins w:id="140" w:author="Wanamaker, Alan D [GE AT]" w:date="2019-08-15T10:27:00Z">
        <w:r w:rsidR="001719B1">
          <w:t xml:space="preserve">thermodynamically </w:t>
        </w:r>
      </w:ins>
      <w:ins w:id="141" w:author="Wanamaker, Alan D [GE AT]" w:date="2019-08-14T16:41:00Z">
        <w:r w:rsidR="00E37250">
          <w:t>easier</w:t>
        </w:r>
      </w:ins>
      <w:ins w:id="142" w:author="Wanamaker, Alan D [GE AT]" w:date="2019-08-14T16:42:00Z">
        <w:r w:rsidR="00DD539B">
          <w:t xml:space="preserve"> </w:t>
        </w:r>
      </w:ins>
      <w:ins w:id="143" w:author="Wanamaker, Alan D [GE AT]" w:date="2019-08-14T16:41:00Z">
        <w:r w:rsidR="00E37250">
          <w:t xml:space="preserve">for 12C </w:t>
        </w:r>
      </w:ins>
      <w:ins w:id="144" w:author="Wanamaker, Alan D [GE AT]" w:date="2019-08-14T16:44:00Z">
        <w:r w:rsidR="00744466">
          <w:t>rather than</w:t>
        </w:r>
      </w:ins>
      <w:ins w:id="145" w:author="Wanamaker, Alan D [GE AT]" w:date="2019-08-14T16:41:00Z">
        <w:r w:rsidR="00E37250">
          <w:t xml:space="preserve"> 13C to be incorporated </w:t>
        </w:r>
      </w:ins>
      <w:ins w:id="146" w:author="Wanamaker, Alan D [GE AT]" w:date="2019-08-14T16:42:00Z">
        <w:r w:rsidR="00DD539B">
          <w:t>into the lea</w:t>
        </w:r>
      </w:ins>
      <w:ins w:id="147" w:author="Wanamaker, Alan D [GE AT]" w:date="2019-08-15T10:27:00Z">
        <w:r w:rsidR="001719B1">
          <w:t>f</w:t>
        </w:r>
      </w:ins>
      <w:ins w:id="148" w:author="Wanamaker, Alan D [GE AT]" w:date="2019-08-14T16:42:00Z">
        <w:r w:rsidR="00DD539B">
          <w:t xml:space="preserve"> of a plant dur</w:t>
        </w:r>
      </w:ins>
      <w:ins w:id="149" w:author="Wanamaker, Alan D [GE AT]" w:date="2019-08-14T16:43:00Z">
        <w:r w:rsidR="00DD539B">
          <w:t>ing photosynthesis.</w:t>
        </w:r>
      </w:ins>
    </w:p>
    <w:p w14:paraId="00000012" w14:textId="5115A193"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del w:id="150" w:author="Wanamaker, Alan D [GE AT]" w:date="2019-08-15T10:28:00Z">
        <w:r w:rsidDel="001719B1">
          <w:delText>A general rule of thumb is that</w:delText>
        </w:r>
      </w:del>
      <w:ins w:id="151" w:author="Wanamaker, Alan D [GE AT]" w:date="2019-08-15T10:28:00Z">
        <w:r w:rsidR="001719B1">
          <w:t>In most cases,</w:t>
        </w:r>
      </w:ins>
      <w:r>
        <w:t xml:space="preserve"> approximately 10% of the energy at one trophic level is incorporated into biomass at the next highest trophic level, although that varies from system to system </w:t>
      </w:r>
      <w:r w:rsidR="002C0EB9">
        <w:fldChar w:fldCharType="begin" w:fldLock="1"/>
      </w:r>
      <w:r w:rsidR="00B56EAE">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edition","type":"book"},"uris":["http://www.mendeley.com/documents/?uuid=b430f9bd-6286-4d60-8d29-06017e661622","http://www.mendeley.com/documents/?uuid=c02d81ad-38a2-4a00-9fd6-2112ab2f557d"]}],"mendeley":{"formattedCitation":"(Molles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699B5FA9" w:rsidR="004E5FF1" w:rsidRDefault="00E6237F">
      <w:pPr>
        <w:ind w:firstLine="720"/>
      </w:pPr>
      <w:r>
        <w:t xml:space="preserve">Freshwater ecosystems can be </w:t>
      </w:r>
      <w:commentRangeStart w:id="152"/>
      <w:r>
        <w:t xml:space="preserve">slightly different </w:t>
      </w:r>
      <w:commentRangeEnd w:id="152"/>
      <w:r w:rsidR="001719B1">
        <w:rPr>
          <w:rStyle w:val="CommentReference"/>
        </w:rPr>
        <w:commentReference w:id="152"/>
      </w:r>
      <w:r>
        <w:t xml:space="preserve">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sdt>
        <w:sdtPr>
          <w:tag w:val="goog_rdk_2"/>
          <w:id w:val="-440613233"/>
        </w:sdtPr>
        <w:sdtContent/>
      </w:sdt>
      <w:r>
        <w:t xml:space="preserve">CPOM </w:t>
      </w:r>
      <w:r w:rsidR="002C0EB9">
        <w:fldChar w:fldCharType="begin" w:fldLock="1"/>
      </w:r>
      <w:r w:rsidR="00B56EAE">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57cc3b00-4ef3-4b82-996c-9218a99c82e8","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invertebrates","type":"article-journal","volume":"39"},"uris":["http://www.mendeley.com/documents/?uuid=9b9cb84d-c8f3-4f65-8338-c0da88e6986a","http://www.mendeley.com/documents/?uuid=a913df5e-0a94-429e-bb9e-5949cba867ff"]}],"mendeley":{"formattedCitation":"(Cummins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xml:space="preserve">,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w:t>
      </w:r>
      <w:r>
        <w:lastRenderedPageBreak/>
        <w:t>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7777777"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a relatively constant water temperature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77777777" w:rsidR="004E5FF1" w:rsidRDefault="00E6237F">
      <w:r>
        <w:t xml:space="preserve">Because we sought to collect organisms from several trophic levels, we employed an array of sampling methods (SLO1). These are outlined as follows: </w:t>
      </w:r>
    </w:p>
    <w:p w14:paraId="0000002F" w14:textId="77777777" w:rsidR="004E5FF1" w:rsidRDefault="004E5FF1"/>
    <w:p w14:paraId="00000030" w14:textId="77777777" w:rsidR="004E5FF1" w:rsidRDefault="00E6237F">
      <w:pPr>
        <w:rPr>
          <w:i/>
        </w:rPr>
      </w:pPr>
      <w:r>
        <w:rPr>
          <w:i/>
        </w:rPr>
        <w:t>Angling</w:t>
      </w:r>
    </w:p>
    <w:p w14:paraId="00000031" w14:textId="4B47547D"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B56EAE">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Fishes","type":"article-journal","volume":"134"},"uris":["http://www.mendeley.com/documents/?uuid=c6d967ca-056a-4a18-bdf0-fafc6934de48","http://www.mendeley.com/documents/?uuid=9d23b217-95bd-47c4-b589-89a339b7a3f0"]}],"mendeley":{"formattedCitation":"(Jardine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17A2BE64"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(Figure 3)</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DB08EE9"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a dissecting </w:t>
      </w:r>
      <w:r w:rsidR="00942430">
        <w:t>micro</w:t>
      </w:r>
      <w:r>
        <w:t xml:space="preserve">scope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77777777" w:rsidR="004E5FF1" w:rsidRDefault="00E6237F">
      <w:r>
        <w:lastRenderedPageBreak/>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0095041D"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B56EAE">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evidence","type":"article-journal","volume":"95"},"uris":["http://www.mendeley.com/documents/?uuid=925d6c80-52b7-45ec-a6c6-3e33e339965f","http://www.mendeley.com/documents/?uuid=ea76a4df-8c71-4c47-9087-a91981ba57e8"]}],"mendeley":{"formattedCitation":"(Wassenaar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00000043" w14:textId="28C20FD8" w:rsidR="004E5FF1" w:rsidRDefault="004E5FF1"/>
    <w:p w14:paraId="37E698E0" w14:textId="2483A730" w:rsidR="0057145C" w:rsidRDefault="0057145C"/>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6D01D07E" w:rsidR="004E5FF1" w:rsidRDefault="00E6237F">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w:t>
      </w:r>
      <w:del w:id="153" w:author="Wanamaker, Alan D [GE AT]" w:date="2019-08-15T10:33:00Z">
        <w:r w:rsidDel="001719B1">
          <w:delText xml:space="preserve">MAT </w:delText>
        </w:r>
      </w:del>
      <w:r>
        <w:t>Delta Plus XL mass spectrometer in continuous flow mode. δ</w:t>
      </w:r>
      <w:r>
        <w:rPr>
          <w:vertAlign w:val="superscript"/>
        </w:rPr>
        <w:t>13</w:t>
      </w:r>
      <w:r>
        <w:t xml:space="preserve">C </w:t>
      </w:r>
      <w:del w:id="154" w:author="Wanamaker, Alan D [GE AT]" w:date="2019-08-15T10:33:00Z">
        <w:r w:rsidDel="001719B1">
          <w:delText xml:space="preserve"> </w:delText>
        </w:r>
      </w:del>
      <w:r>
        <w:t xml:space="preserve">was corrected </w:t>
      </w:r>
      <w:del w:id="155" w:author="Wanamaker, Alan D [GE AT]" w:date="2019-08-15T10:34:00Z">
        <w:r w:rsidDel="001719B1">
          <w:delText>to a</w:delText>
        </w:r>
      </w:del>
      <w:ins w:id="156" w:author="Wanamaker, Alan D [GE AT]" w:date="2019-08-15T10:34:00Z">
        <w:r w:rsidR="001719B1">
          <w:t>according to</w:t>
        </w:r>
      </w:ins>
      <w:r>
        <w:t xml:space="preserve"> </w:t>
      </w:r>
      <w:r w:rsidR="00942430">
        <w:t>Vienna Pee Dee Belemnite (</w:t>
      </w:r>
      <w:r>
        <w:t>VPDB</w:t>
      </w:r>
      <w:r w:rsidR="00942430">
        <w:t>)</w:t>
      </w:r>
      <w:del w:id="157" w:author="Wanamaker, Alan D [GE AT]" w:date="2019-08-15T10:34:00Z">
        <w:r w:rsidDel="001719B1">
          <w:delText xml:space="preserve"> standard</w:delText>
        </w:r>
      </w:del>
      <w:r>
        <w:t>, and δ</w:t>
      </w:r>
      <w:r>
        <w:rPr>
          <w:vertAlign w:val="superscript"/>
        </w:rPr>
        <w:t>15</w:t>
      </w:r>
      <w:r>
        <w:t xml:space="preserve">N was corrected </w:t>
      </w:r>
      <w:ins w:id="158" w:author="Wanamaker, Alan D [GE AT]" w:date="2019-08-15T10:34:00Z">
        <w:r w:rsidR="006E35CC">
          <w:t xml:space="preserve">via </w:t>
        </w:r>
      </w:ins>
      <w:del w:id="159" w:author="Wanamaker, Alan D [GE AT]" w:date="2019-08-15T10:34:00Z">
        <w:r w:rsidDel="006E35CC">
          <w:delText>to an</w:delText>
        </w:r>
      </w:del>
      <w:ins w:id="160" w:author="Wanamaker, Alan D [GE AT]" w:date="2019-08-15T10:34:00Z">
        <w:r w:rsidR="006E35CC">
          <w:t>isotopic reference materials</w:t>
        </w:r>
      </w:ins>
      <w:r>
        <w:t xml:space="preserve"> </w:t>
      </w:r>
      <w:ins w:id="161" w:author="Wanamaker, Alan D [GE AT]" w:date="2019-08-15T10:36:00Z">
        <w:r w:rsidR="006E35CC">
          <w:t>(Air)</w:t>
        </w:r>
      </w:ins>
      <w:del w:id="162" w:author="Wanamaker, Alan D [GE AT]" w:date="2019-08-15T10:36:00Z">
        <w:r w:rsidDel="006E35CC">
          <w:delText>air standard</w:delText>
        </w:r>
      </w:del>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ins w:id="163" w:author="Wanamaker, Alan D [GE AT]" w:date="2019-08-15T10:35:00Z">
        <w:r w:rsidR="006E35CC">
          <w:t xml:space="preserve"> against well-</w:t>
        </w:r>
      </w:ins>
      <w:ins w:id="164" w:author="Wanamaker, Alan D [GE AT]" w:date="2019-08-15T10:36:00Z">
        <w:r w:rsidR="006E35CC">
          <w:t>characterized</w:t>
        </w:r>
      </w:ins>
      <w:ins w:id="165" w:author="Wanamaker, Alan D [GE AT]" w:date="2019-08-15T10:35:00Z">
        <w:r w:rsidR="006E35CC">
          <w:t xml:space="preserve"> (C:N) acetanilide standards</w:t>
        </w:r>
      </w:ins>
      <w:r>
        <w:t>.</w:t>
      </w:r>
      <w:ins w:id="166" w:author="Wanamaker, Alan D [GE AT]" w:date="2019-08-15T10:36:00Z">
        <w:r w:rsidR="006E35CC">
          <w:t xml:space="preserve"> Analytical </w:t>
        </w:r>
      </w:ins>
      <w:ins w:id="167" w:author="Wanamaker, Alan D [GE AT]" w:date="2019-08-15T10:37:00Z">
        <w:r w:rsidR="006E35CC">
          <w:t>uncertainty</w:t>
        </w:r>
      </w:ins>
      <w:ins w:id="168" w:author="Wanamaker, Alan D [GE AT]" w:date="2019-08-15T10:36:00Z">
        <w:r w:rsidR="006E35CC">
          <w:t xml:space="preserve"> at 1</w:t>
        </w:r>
        <w:r w:rsidR="006E35CC" w:rsidRPr="006E35CC">
          <w:rPr>
            <w:rFonts w:ascii="Symbol" w:hAnsi="Symbol"/>
            <w:rPrChange w:id="169" w:author="Wanamaker, Alan D [GE AT]" w:date="2019-08-15T10:37:00Z">
              <w:rPr/>
            </w:rPrChange>
          </w:rPr>
          <w:t></w:t>
        </w:r>
        <w:r w:rsidR="006E35CC">
          <w:t xml:space="preserve"> </w:t>
        </w:r>
        <w:commentRangeStart w:id="170"/>
        <w:r w:rsidR="006E35CC">
          <w:t xml:space="preserve">was </w:t>
        </w:r>
      </w:ins>
      <w:ins w:id="171" w:author="Wanamaker, Alan D [GE AT]" w:date="2019-08-15T10:37:00Z">
        <w:r w:rsidR="006E35CC">
          <w:t xml:space="preserve">±0.?? for </w:t>
        </w:r>
      </w:ins>
      <w:ins w:id="172" w:author="Wanamaker, Alan D [GE AT]" w:date="2019-08-15T10:36:00Z">
        <w:r w:rsidR="006E35CC">
          <w:t>C</w:t>
        </w:r>
      </w:ins>
      <w:ins w:id="173" w:author="Wanamaker, Alan D [GE AT]" w:date="2019-08-15T10:37:00Z">
        <w:r w:rsidR="006E35CC">
          <w:t xml:space="preserve"> and ±0.?? </w:t>
        </w:r>
        <w:commentRangeEnd w:id="170"/>
        <w:r w:rsidR="006E35CC">
          <w:rPr>
            <w:rStyle w:val="CommentReference"/>
          </w:rPr>
          <w:commentReference w:id="170"/>
        </w:r>
        <w:r w:rsidR="006E35CC">
          <w:t>for</w:t>
        </w:r>
      </w:ins>
      <w:ins w:id="174" w:author="Wanamaker, Alan D [GE AT]" w:date="2019-08-15T10:36:00Z">
        <w:r w:rsidR="006E35CC">
          <w:t xml:space="preserve"> N.</w:t>
        </w:r>
      </w:ins>
      <w:del w:id="175" w:author="Wanamaker, Alan D [GE AT]" w:date="2019-08-15T10:36:00Z">
        <w:r w:rsidDel="006E35CC">
          <w:delText xml:space="preserve">  </w:delText>
        </w:r>
      </w:del>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4CF8BD25" w:rsidR="004E5FF1" w:rsidRDefault="00E6237F">
      <w:bookmarkStart w:id="176" w:name="_heading=h.gjdgxs" w:colFirst="0" w:colLast="0"/>
      <w:bookmarkEnd w:id="176"/>
      <w:r>
        <w:t xml:space="preserve">Statistical analyses and graphing were conducted in R v3.2.2 </w:t>
      </w:r>
      <w:r w:rsidR="003F6C2F">
        <w:fldChar w:fldCharType="begin" w:fldLock="1"/>
      </w:r>
      <w:r w:rsidR="00B56EAE">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Computing","type":"article"},"uris":["http://www.mendeley.com/documents/?uuid=0d52238a-877c-4d78-9d15-6ccce4dab759","http://www.mendeley.com/documents/?uuid=e7d6ae92-f1d7-4caa-b1fc-e1cc921580ed"]}],"mendeley":{"formattedCitation":"(Team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B56EAE">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B56EAE">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R","type":"article"},"uris":["http://www.mendeley.com/documents/?uuid=6895906e-aa5c-49bc-a36b-e2a5a785febe","http://www.mendeley.com/documents/?uuid=7cbea673-77b1-41ed-ae97-e5272e32f7c6"]}],"mendeley":{"formattedCitation":"(Wood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xml:space="preserve">. Students </w:t>
      </w:r>
      <w:r>
        <w:lastRenderedPageBreak/>
        <w:t>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E76A39">
        <w:t>1</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 is included; Supplemental File 2).</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57568F5"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B56EAE">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B56EAE">
        <w:instrText>ADDIN CSL_CITATION {"citationItems":[{"id":"ITEM-1","itemData":{"author":[{"dropping-particle":"","family":"Parnell","given":"Andrew","non-dropping-particle":"","parse-names":false,"suffix":""}],"id":"ITEM-1","issued":{"date-parts":[["2019"]]},"number":"R Package v.0.4.1","title":"simmr: A stable isotope mixing model.","type":"article"},"uris":["http://www.mendeley.com/documents/?uuid=0a9c83cf-6a17-4022-bc58-c65f36bbd9cf","http://www.mendeley.com/documents/?uuid=fbe27588-28bd-4548-bfc3-56f1adc39edf"]}],"mendeley":{"formattedCitation":"(Parnell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59B8B844" w:rsidR="00942430" w:rsidRDefault="00E6237F">
      <w:r>
        <w:lastRenderedPageBreak/>
        <w:t xml:space="preserve">Students following a well-annotated R notebook tutorial </w:t>
      </w:r>
      <w:r w:rsidR="00E76A39">
        <w:t xml:space="preserve">(Supplemental File 1) </w:t>
      </w:r>
      <w:r>
        <w:t xml:space="preserve">produced several graphical representations of the data. These included dual isotope plots (Figure 4), frequency histograms (Figure 5), distance matrices (Figure 6) and cluster plots (Figure 7). Students were able to manage data, generate graphical representations of their data, and answer questions pertinent to the analytical steps they were taking with high levels of success </w:t>
      </w:r>
      <w:commentRangeStart w:id="177"/>
      <w:r>
        <w:t xml:space="preserve">(Table 3). </w:t>
      </w:r>
      <w:r w:rsidR="00073CB6">
        <w:t xml:space="preserve"> </w:t>
      </w:r>
      <w:commentRangeEnd w:id="177"/>
      <w:r w:rsidR="0044205D">
        <w:rPr>
          <w:rStyle w:val="CommentReference"/>
        </w:rPr>
        <w:commentReference w:id="177"/>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178"/>
      <w:r>
        <w:rPr>
          <w:b/>
          <w:i/>
        </w:rPr>
        <w:t>Stable Isotopes Results</w:t>
      </w:r>
      <w:commentRangeEnd w:id="178"/>
      <w:r w:rsidR="006E35CC">
        <w:rPr>
          <w:rStyle w:val="CommentReference"/>
        </w:rPr>
        <w:commentReference w:id="178"/>
      </w:r>
    </w:p>
    <w:p w14:paraId="0000005D" w14:textId="383DFEEA" w:rsidR="004E5FF1" w:rsidRDefault="00E6237F">
      <w:pPr>
        <w:rPr>
          <w:ins w:id="179" w:author="Hannah" w:date="2019-08-20T13:22:00Z"/>
        </w:rPr>
      </w:pPr>
      <w:r>
        <w:t xml:space="preserve">Stable isotopes are useful for assessing organismal trophic levels </w:t>
      </w:r>
      <w:r w:rsidR="001136EC">
        <w:fldChar w:fldCharType="begin" w:fldLock="1"/>
      </w:r>
      <w:r w:rsidR="00B56EAE">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http://www.mendeley.com/documents/?uuid=021a7a09-ab82-46e4-aebd-9970a2e09b07","http://www.mendeley.com/documents/?uuid=b819c677-11a0-4be3-90a7-d041c2c8434b"]},{"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http://www.mendeley.com/documents/?uuid=e0e3b618-8d45-4c7c-b2f1-5d4cc79e76fb","http://www.mendeley.com/documents/?uuid=db80c2c2-b1ac-4ce8-acb6-3e3e5653ad2c"]}],"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B56EAE">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http://www.mendeley.com/documents/?uuid=a900ee53-e90f-4ea8-8a3a-90622dac0ab8","http://www.mendeley.com/documents/?uuid=a79e24ac-a634-49d5-8f77-c4a031d18894"]},{"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http://www.mendeley.com/documents/?uuid=859926cc-1c15-4dfe-ba5b-e80288097ac4","http://www.mendeley.com/documents/?uuid=ae0a8ebc-1ca3-4439-8e69-2a6ab3d75aaa"]},{"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http://www.mendeley.com/documents/?uuid=ffa62fca-e9b1-41ed-ad60-769424533afb","http://www.mendeley.com/documents/?uuid=9ea530dd-0b56-4269-af3b-6df71fc8b6c3"]},{"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http://www.mendeley.com/documents/?uuid=5d865e29-91e6-41fe-8e8b-196de336e724","http://www.mendeley.com/documents/?uuid=b7f64389-8eef-491f-93f0-2277ab0abf33"]}],"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(Figure 4). Moreover, cluster analysis placed the leech in a group with producers, an herbivore, and a detritivore (Figure 5).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1D14C56A" w14:textId="76371A3E" w:rsidR="000920A0" w:rsidRDefault="00054F78">
      <w:pPr>
        <w:rPr>
          <w:ins w:id="180" w:author="Hannah" w:date="2019-08-20T16:09:00Z"/>
        </w:rPr>
      </w:pPr>
      <w:ins w:id="181" w:author="Hannah" w:date="2019-08-20T13:22:00Z">
        <w:r>
          <w:tab/>
        </w:r>
      </w:ins>
      <w:ins w:id="182" w:author="Hannah" w:date="2019-08-20T15:12:00Z">
        <w:r w:rsidR="009C1706">
          <w:t xml:space="preserve">Both </w:t>
        </w:r>
        <w:r w:rsidR="009C1706">
          <w:sym w:font="Symbol" w:char="F064"/>
        </w:r>
        <w:r w:rsidR="009C1706">
          <w:rPr>
            <w:vertAlign w:val="superscript"/>
          </w:rPr>
          <w:t>13</w:t>
        </w:r>
        <w:r w:rsidR="009C1706">
          <w:t xml:space="preserve">C </w:t>
        </w:r>
        <w:r w:rsidR="009C1706">
          <w:t xml:space="preserve">and </w:t>
        </w:r>
        <w:r w:rsidR="009C1706">
          <w:sym w:font="Symbol" w:char="F064"/>
        </w:r>
        <w:r w:rsidR="009C1706">
          <w:rPr>
            <w:vertAlign w:val="superscript"/>
          </w:rPr>
          <w:t>1</w:t>
        </w:r>
        <w:r w:rsidR="009C1706">
          <w:rPr>
            <w:vertAlign w:val="superscript"/>
          </w:rPr>
          <w:t>5</w:t>
        </w:r>
        <w:r w:rsidR="009C1706">
          <w:t xml:space="preserve">N </w:t>
        </w:r>
      </w:ins>
      <w:ins w:id="183" w:author="Hannah" w:date="2019-08-20T15:13:00Z">
        <w:r w:rsidR="009C1706">
          <w:t xml:space="preserve">in living tissues </w:t>
        </w:r>
      </w:ins>
      <w:ins w:id="184" w:author="Hannah" w:date="2019-08-20T15:12:00Z">
        <w:r w:rsidR="009C1706">
          <w:t>vary widely across space and time.</w:t>
        </w:r>
      </w:ins>
      <w:ins w:id="185" w:author="Hannah" w:date="2019-08-20T15:14:00Z">
        <w:r w:rsidR="009C1706">
          <w:t xml:space="preserve"> </w:t>
        </w:r>
      </w:ins>
      <w:ins w:id="186" w:author="Hannah" w:date="2019-08-20T16:59:00Z">
        <w:r w:rsidR="00923D60">
          <w:t>Plants, and a</w:t>
        </w:r>
      </w:ins>
      <w:ins w:id="187" w:author="Hannah" w:date="2019-08-20T15:19:00Z">
        <w:r w:rsidR="009C1706">
          <w:t>quatic plants</w:t>
        </w:r>
      </w:ins>
      <w:ins w:id="188" w:author="Hannah" w:date="2019-08-20T16:57:00Z">
        <w:r w:rsidR="00923D60">
          <w:t xml:space="preserve"> in particular</w:t>
        </w:r>
      </w:ins>
      <w:ins w:id="189" w:author="Hannah" w:date="2019-08-20T16:59:00Z">
        <w:r w:rsidR="00923D60">
          <w:t>,</w:t>
        </w:r>
      </w:ins>
      <w:ins w:id="190" w:author="Hannah" w:date="2019-08-20T15:14:00Z">
        <w:r w:rsidR="009C1706">
          <w:t xml:space="preserve"> are often regarded as problematic</w:t>
        </w:r>
      </w:ins>
      <w:ins w:id="191" w:author="Hannah" w:date="2019-08-20T16:57:00Z">
        <w:r w:rsidR="00923D60">
          <w:t xml:space="preserve"> in </w:t>
        </w:r>
      </w:ins>
      <w:ins w:id="192" w:author="Hannah" w:date="2019-08-20T16:58:00Z">
        <w:r w:rsidR="00923D60">
          <w:t>food web studies</w:t>
        </w:r>
      </w:ins>
      <w:ins w:id="193" w:author="Hannah" w:date="2019-08-20T15:14:00Z">
        <w:r w:rsidR="009C1706">
          <w:t xml:space="preserve"> because of</w:t>
        </w:r>
      </w:ins>
      <w:ins w:id="194" w:author="Hannah" w:date="2019-08-20T16:36:00Z">
        <w:r w:rsidR="00B64E55">
          <w:t xml:space="preserve"> a high degree of</w:t>
        </w:r>
      </w:ins>
      <w:ins w:id="195" w:author="Hannah" w:date="2019-08-20T15:14:00Z">
        <w:r w:rsidR="009C1706">
          <w:t xml:space="preserve"> unexplained </w:t>
        </w:r>
      </w:ins>
      <w:ins w:id="196" w:author="Hannah" w:date="2019-08-20T15:15:00Z">
        <w:r w:rsidR="009C1706">
          <w:t>variability in their isotopic signatures</w:t>
        </w:r>
      </w:ins>
      <w:ins w:id="197" w:author="Hannah" w:date="2019-08-20T15:17:00Z">
        <w:r w:rsidR="009C1706">
          <w:t xml:space="preserve"> </w:t>
        </w:r>
      </w:ins>
      <w:ins w:id="198" w:author="Hannah" w:date="2019-08-20T15:20:00Z">
        <w:r w:rsidR="009C1706">
          <w:fldChar w:fldCharType="begin" w:fldLock="1"/>
        </w:r>
      </w:ins>
      <w:r w:rsidR="00E64A72">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rsidR="009C1706">
        <w:fldChar w:fldCharType="separate"/>
      </w:r>
      <w:r w:rsidR="009C1706" w:rsidRPr="009C1706">
        <w:rPr>
          <w:noProof/>
        </w:rPr>
        <w:t>(Chappuis et al. 2017)</w:t>
      </w:r>
      <w:ins w:id="199" w:author="Hannah" w:date="2019-08-20T15:20:00Z">
        <w:r w:rsidR="009C1706">
          <w:fldChar w:fldCharType="end"/>
        </w:r>
        <w:r w:rsidR="009C1706">
          <w:t xml:space="preserve">. </w:t>
        </w:r>
      </w:ins>
      <w:ins w:id="200" w:author="Hannah" w:date="2019-08-20T13:23:00Z">
        <w:r>
          <w:t>In general</w:t>
        </w:r>
      </w:ins>
      <w:ins w:id="201" w:author="Hannah" w:date="2019-08-20T16:36:00Z">
        <w:r w:rsidR="00B64E55">
          <w:t>,</w:t>
        </w:r>
      </w:ins>
      <w:ins w:id="202" w:author="Hannah" w:date="2019-08-20T16:19:00Z">
        <w:r w:rsidR="00464995">
          <w:t xml:space="preserve"> p</w:t>
        </w:r>
      </w:ins>
      <w:ins w:id="203" w:author="Hannah" w:date="2019-08-20T13:59:00Z">
        <w:r w:rsidR="00F519C6">
          <w:t xml:space="preserve">lants at </w:t>
        </w:r>
      </w:ins>
      <w:ins w:id="204" w:author="Hannah" w:date="2019-08-20T16:58:00Z">
        <w:r w:rsidR="00923D60">
          <w:t>high</w:t>
        </w:r>
      </w:ins>
      <w:ins w:id="205" w:author="Hannah" w:date="2019-08-20T13:59:00Z">
        <w:r w:rsidR="00F519C6">
          <w:t xml:space="preserve"> elevation </w:t>
        </w:r>
      </w:ins>
      <w:ins w:id="206" w:author="Hannah" w:date="2019-08-20T14:00:00Z">
        <w:r w:rsidR="00F519C6">
          <w:t>tend</w:t>
        </w:r>
      </w:ins>
      <w:ins w:id="207" w:author="Hannah" w:date="2019-08-20T13:59:00Z">
        <w:r w:rsidR="00F519C6">
          <w:t xml:space="preserve"> to have hig</w:t>
        </w:r>
      </w:ins>
      <w:ins w:id="208" w:author="Hannah" w:date="2019-08-20T14:00:00Z">
        <w:r w:rsidR="00F519C6">
          <w:t xml:space="preserve">her </w:t>
        </w:r>
        <w:r w:rsidR="00F519C6">
          <w:sym w:font="Symbol" w:char="F064"/>
        </w:r>
        <w:r w:rsidR="00F519C6">
          <w:rPr>
            <w:vertAlign w:val="superscript"/>
          </w:rPr>
          <w:t>13</w:t>
        </w:r>
        <w:r w:rsidR="00F519C6">
          <w:t xml:space="preserve">C </w:t>
        </w:r>
      </w:ins>
      <w:ins w:id="209" w:author="Hannah" w:date="2019-08-20T16:20:00Z">
        <w:r w:rsidR="00464995">
          <w:t xml:space="preserve">values </w:t>
        </w:r>
      </w:ins>
      <w:ins w:id="210" w:author="Hannah" w:date="2019-08-20T14:00:00Z">
        <w:r w:rsidR="00F519C6">
          <w:t xml:space="preserve">in their tissues relative to low-elevation plants. </w:t>
        </w:r>
      </w:ins>
      <w:ins w:id="211" w:author="Hannah" w:date="2019-08-20T13:26:00Z">
        <w:r>
          <w:t>This is due not only to the</w:t>
        </w:r>
      </w:ins>
      <w:ins w:id="212" w:author="Hannah" w:date="2019-08-20T13:27:00Z">
        <w:r>
          <w:t xml:space="preserve"> effect</w:t>
        </w:r>
      </w:ins>
      <w:ins w:id="213" w:author="Hannah" w:date="2019-08-20T13:56:00Z">
        <w:r w:rsidR="00BA16D2">
          <w:t>s of low</w:t>
        </w:r>
      </w:ins>
      <w:ins w:id="214" w:author="Hannah" w:date="2019-08-20T14:01:00Z">
        <w:r w:rsidR="00F519C6">
          <w:t>er growing season</w:t>
        </w:r>
      </w:ins>
      <w:ins w:id="215" w:author="Hannah" w:date="2019-08-20T13:56:00Z">
        <w:r w:rsidR="00BA16D2">
          <w:t xml:space="preserve"> </w:t>
        </w:r>
      </w:ins>
      <w:ins w:id="216" w:author="Hannah" w:date="2019-08-20T13:27:00Z">
        <w:r>
          <w:t>temperature</w:t>
        </w:r>
      </w:ins>
      <w:ins w:id="217" w:author="Hannah" w:date="2019-08-20T14:01:00Z">
        <w:r w:rsidR="00F519C6">
          <w:t>s</w:t>
        </w:r>
      </w:ins>
      <w:ins w:id="218" w:author="Hannah" w:date="2019-08-20T14:02:00Z">
        <w:r w:rsidR="00F519C6" w:rsidRPr="00F519C6">
          <w:t xml:space="preserve"> </w:t>
        </w:r>
        <w:r w:rsidR="00F519C6">
          <w:t>on isotopic fractionation</w:t>
        </w:r>
      </w:ins>
      <w:ins w:id="219" w:author="Hannah" w:date="2019-08-20T14:01:00Z">
        <w:r w:rsidR="00F519C6">
          <w:t>, but also to</w:t>
        </w:r>
      </w:ins>
      <w:ins w:id="220" w:author="Hannah" w:date="2019-08-20T13:56:00Z">
        <w:r w:rsidR="00BA16D2">
          <w:t xml:space="preserve"> </w:t>
        </w:r>
      </w:ins>
      <w:ins w:id="221" w:author="Hannah" w:date="2019-08-20T14:01:00Z">
        <w:r w:rsidR="00F519C6">
          <w:t xml:space="preserve">the signal produced by </w:t>
        </w:r>
      </w:ins>
      <w:ins w:id="222" w:author="Hannah" w:date="2019-08-20T13:56:00Z">
        <w:r w:rsidR="00BA16D2">
          <w:t xml:space="preserve">low </w:t>
        </w:r>
      </w:ins>
      <w:ins w:id="223" w:author="Hannah" w:date="2019-08-20T13:57:00Z">
        <w:r w:rsidR="00BA16D2">
          <w:t xml:space="preserve">internal to external </w:t>
        </w:r>
      </w:ins>
      <w:ins w:id="224" w:author="Hannah" w:date="2019-08-20T13:58:00Z">
        <w:r w:rsidR="00BA16D2">
          <w:t>partial pressure (</w:t>
        </w:r>
      </w:ins>
      <w:ins w:id="225" w:author="Hannah" w:date="2019-08-20T13:57:00Z">
        <w:r w:rsidR="00BA16D2">
          <w:t>pC0</w:t>
        </w:r>
        <w:r w:rsidR="00BA16D2" w:rsidRPr="00BA16D2">
          <w:rPr>
            <w:vertAlign w:val="subscript"/>
            <w:rPrChange w:id="226" w:author="Hannah" w:date="2019-08-20T13:58:00Z">
              <w:rPr/>
            </w:rPrChange>
          </w:rPr>
          <w:t>2</w:t>
        </w:r>
      </w:ins>
      <w:ins w:id="227" w:author="Hannah" w:date="2019-08-20T13:58:00Z">
        <w:r w:rsidR="00BA16D2">
          <w:t>)</w:t>
        </w:r>
      </w:ins>
      <w:ins w:id="228" w:author="Hannah" w:date="2019-08-20T13:57:00Z">
        <w:r w:rsidR="00BA16D2">
          <w:t xml:space="preserve"> ratio</w:t>
        </w:r>
      </w:ins>
      <w:ins w:id="229" w:author="Hannah" w:date="2019-08-20T14:01:00Z">
        <w:r w:rsidR="00F519C6">
          <w:t>s</w:t>
        </w:r>
      </w:ins>
      <w:ins w:id="230" w:author="Hannah" w:date="2019-08-20T14:16:00Z">
        <w:r w:rsidR="00B56EAE">
          <w:t xml:space="preserve"> </w:t>
        </w:r>
      </w:ins>
      <w:ins w:id="231" w:author="Hannah" w:date="2019-08-20T14:22:00Z">
        <w:r w:rsidR="00B56EAE">
          <w:fldChar w:fldCharType="begin" w:fldLock="1"/>
        </w:r>
      </w:ins>
      <w:r w:rsidR="00BC5C37">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rsidR="00B56EAE">
        <w:fldChar w:fldCharType="separate"/>
      </w:r>
      <w:r w:rsidR="00B56EAE" w:rsidRPr="00B56EAE">
        <w:rPr>
          <w:noProof/>
        </w:rPr>
        <w:t>(Körner et al. 1988)</w:t>
      </w:r>
      <w:ins w:id="232" w:author="Hannah" w:date="2019-08-20T14:22:00Z">
        <w:r w:rsidR="00B56EAE">
          <w:fldChar w:fldCharType="end"/>
        </w:r>
      </w:ins>
      <w:ins w:id="233" w:author="Hannah" w:date="2019-08-20T13:27:00Z">
        <w:r>
          <w:t xml:space="preserve">. </w:t>
        </w:r>
      </w:ins>
      <w:ins w:id="234" w:author="Hannah" w:date="2019-08-20T15:36:00Z">
        <w:r w:rsidR="00E64A72">
          <w:t xml:space="preserve">In aquatic </w:t>
        </w:r>
      </w:ins>
      <w:ins w:id="235" w:author="Hannah" w:date="2019-08-20T16:32:00Z">
        <w:r w:rsidR="00B64E55">
          <w:t>environments</w:t>
        </w:r>
      </w:ins>
      <w:ins w:id="236" w:author="Hannah" w:date="2019-08-20T15:36:00Z">
        <w:r w:rsidR="00E64A72">
          <w:t xml:space="preserve">, </w:t>
        </w:r>
      </w:ins>
      <w:ins w:id="237" w:author="Hannah" w:date="2019-08-20T16:20:00Z">
        <w:r w:rsidR="00464995">
          <w:t xml:space="preserve">however, </w:t>
        </w:r>
      </w:ins>
      <w:ins w:id="238" w:author="Hannah" w:date="2019-08-20T15:36:00Z">
        <w:r w:rsidR="00E64A72">
          <w:t xml:space="preserve">the signal appears to be driven largely by pH and dissolved inorganic carbon in the system </w:t>
        </w:r>
      </w:ins>
      <w:ins w:id="239" w:author="Hannah" w:date="2019-08-20T15:37:00Z">
        <w:r w:rsidR="00E64A72">
          <w:fldChar w:fldCharType="begin" w:fldLock="1"/>
        </w:r>
      </w:ins>
      <w:r w:rsidR="00244931">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rsidR="00E64A72">
        <w:fldChar w:fldCharType="separate"/>
      </w:r>
      <w:r w:rsidR="00E64A72" w:rsidRPr="00E64A72">
        <w:rPr>
          <w:noProof/>
        </w:rPr>
        <w:t>(Chappuis et al. 2017)</w:t>
      </w:r>
      <w:ins w:id="240" w:author="Hannah" w:date="2019-08-20T15:37:00Z">
        <w:r w:rsidR="00E64A72">
          <w:fldChar w:fldCharType="end"/>
        </w:r>
        <w:r w:rsidR="00E64A72">
          <w:t xml:space="preserve">, which may be highly variable throughout the year. </w:t>
        </w:r>
      </w:ins>
    </w:p>
    <w:p w14:paraId="6FBFEC37" w14:textId="429B8489" w:rsidR="009C1706" w:rsidRDefault="0003455D" w:rsidP="000920A0">
      <w:pPr>
        <w:ind w:firstLine="720"/>
        <w:rPr>
          <w:ins w:id="241" w:author="Hannah" w:date="2019-08-20T15:23:00Z"/>
        </w:rPr>
        <w:pPrChange w:id="242" w:author="Hannah" w:date="2019-08-20T16:09:00Z">
          <w:pPr/>
        </w:pPrChange>
      </w:pPr>
      <w:ins w:id="243" w:author="Hannah" w:date="2019-08-20T17:12:00Z">
        <w:r>
          <w:t xml:space="preserve">The adage “You are what you eat, plus a few </w:t>
        </w:r>
        <w:proofErr w:type="spellStart"/>
        <w:r>
          <w:t>permil</w:t>
        </w:r>
        <w:proofErr w:type="spellEnd"/>
        <w:r>
          <w:t>” has</w:t>
        </w:r>
      </w:ins>
      <w:ins w:id="244" w:author="Hannah" w:date="2019-08-20T17:13:00Z">
        <w:r>
          <w:t xml:space="preserve"> deservedly</w:t>
        </w:r>
      </w:ins>
      <w:ins w:id="245" w:author="Hannah" w:date="2019-08-20T17:12:00Z">
        <w:r>
          <w:t xml:space="preserve"> become a rule of thumb in ecosystem studies. </w:t>
        </w:r>
      </w:ins>
      <w:ins w:id="246" w:author="Hannah" w:date="2019-08-20T17:11:00Z">
        <w:r>
          <w:t xml:space="preserve">The </w:t>
        </w:r>
      </w:ins>
      <w:ins w:id="247" w:author="Hannah" w:date="2019-08-20T17:12:00Z">
        <w:r>
          <w:t xml:space="preserve">present </w:t>
        </w:r>
      </w:ins>
      <w:ins w:id="248" w:author="Hannah" w:date="2019-08-20T17:13:00Z">
        <w:r>
          <w:t>food web</w:t>
        </w:r>
      </w:ins>
      <w:ins w:id="249" w:author="Hannah" w:date="2019-08-20T17:11:00Z">
        <w:r>
          <w:t xml:space="preserve"> shows evidence of nitrogen enrichment with increasing trophic level, as expected, but </w:t>
        </w:r>
        <w:r>
          <w:t xml:space="preserve">unexpectedly </w:t>
        </w:r>
        <w:r>
          <w:t>show</w:t>
        </w:r>
        <w:r>
          <w:t>s</w:t>
        </w:r>
        <w:r>
          <w:t xml:space="preserve"> </w:t>
        </w:r>
        <w:r>
          <w:t>carbon de</w:t>
        </w:r>
      </w:ins>
      <w:ins w:id="250" w:author="Hannah" w:date="2019-08-20T17:12:00Z">
        <w:r>
          <w:t>pletion</w:t>
        </w:r>
      </w:ins>
      <w:ins w:id="251" w:author="Hannah" w:date="2019-08-20T17:13:00Z">
        <w:r>
          <w:t xml:space="preserve"> between</w:t>
        </w:r>
      </w:ins>
      <w:ins w:id="252" w:author="Hannah" w:date="2019-08-20T17:15:00Z">
        <w:r w:rsidR="00601B78">
          <w:t xml:space="preserve"> one trophic level to the next</w:t>
        </w:r>
      </w:ins>
      <w:ins w:id="253" w:author="Hannah" w:date="2019-08-20T17:11:00Z">
        <w:r>
          <w:t xml:space="preserve">. </w:t>
        </w:r>
      </w:ins>
      <w:ins w:id="254" w:author="Hannah" w:date="2019-08-20T15:37:00Z">
        <w:r w:rsidR="00E64A72">
          <w:t>The</w:t>
        </w:r>
      </w:ins>
      <w:ins w:id="255" w:author="Hannah" w:date="2019-08-20T16:10:00Z">
        <w:r w:rsidR="000920A0">
          <w:t xml:space="preserve"> negative</w:t>
        </w:r>
      </w:ins>
      <w:ins w:id="256" w:author="Hannah" w:date="2019-08-20T15:37:00Z">
        <w:r w:rsidR="00E64A72">
          <w:t xml:space="preserve"> offset between the </w:t>
        </w:r>
        <w:r w:rsidR="00E64A72">
          <w:sym w:font="Symbol" w:char="F064"/>
        </w:r>
        <w:r w:rsidR="00E64A72">
          <w:rPr>
            <w:vertAlign w:val="superscript"/>
          </w:rPr>
          <w:t>13</w:t>
        </w:r>
        <w:r w:rsidR="00E64A72">
          <w:t xml:space="preserve">C </w:t>
        </w:r>
      </w:ins>
      <w:ins w:id="257" w:author="Hannah" w:date="2019-08-20T15:38:00Z">
        <w:r w:rsidR="00E64A72">
          <w:t xml:space="preserve">of the trout and its apparent </w:t>
        </w:r>
        <w:r w:rsidR="00E64A72">
          <w:lastRenderedPageBreak/>
          <w:t xml:space="preserve">primary food source, stoneflies, is </w:t>
        </w:r>
      </w:ins>
      <w:ins w:id="258" w:author="Hannah" w:date="2019-08-20T15:39:00Z">
        <w:r w:rsidR="00E64A72">
          <w:t>likely to be due to time lags in</w:t>
        </w:r>
      </w:ins>
      <w:ins w:id="259" w:author="Hannah" w:date="2019-08-20T15:40:00Z">
        <w:r w:rsidR="00E64A72">
          <w:t xml:space="preserve"> </w:t>
        </w:r>
      </w:ins>
      <w:ins w:id="260" w:author="Hannah" w:date="2019-08-20T15:54:00Z">
        <w:r w:rsidR="00ED4CB3">
          <w:t>tissue turnover</w:t>
        </w:r>
      </w:ins>
      <w:ins w:id="261" w:author="Hannah" w:date="2019-08-20T17:15:00Z">
        <w:r w:rsidR="00601B78">
          <w:t>, exacerbated by harsh winter conditions at high elevation</w:t>
        </w:r>
      </w:ins>
      <w:ins w:id="262" w:author="Hannah" w:date="2019-08-20T15:40:00Z">
        <w:r w:rsidR="00E64A72">
          <w:t xml:space="preserve">. Fish fins are </w:t>
        </w:r>
      </w:ins>
      <w:ins w:id="263" w:author="Hannah" w:date="2019-08-20T15:50:00Z">
        <w:r w:rsidR="00ED4CB3">
          <w:t>understood to have long tissue turnover times</w:t>
        </w:r>
      </w:ins>
      <w:ins w:id="264" w:author="Hannah" w:date="2019-08-20T16:34:00Z">
        <w:r w:rsidR="00B64E55">
          <w:t xml:space="preserve"> in the absence of damage</w:t>
        </w:r>
      </w:ins>
      <w:ins w:id="265" w:author="Hannah" w:date="2019-08-20T16:56:00Z">
        <w:r w:rsidR="00923D60">
          <w:t>,</w:t>
        </w:r>
      </w:ins>
      <w:ins w:id="266" w:author="Hannah" w:date="2019-08-20T15:45:00Z">
        <w:r w:rsidR="00E64A72">
          <w:t xml:space="preserve"> and therefore</w:t>
        </w:r>
        <w:r w:rsidR="00ED4CB3">
          <w:t xml:space="preserve"> reflect diet</w:t>
        </w:r>
      </w:ins>
      <w:ins w:id="267" w:author="Hannah" w:date="2019-08-20T15:53:00Z">
        <w:r w:rsidR="00ED4CB3">
          <w:t xml:space="preserve"> </w:t>
        </w:r>
      </w:ins>
      <w:ins w:id="268" w:author="Hannah" w:date="2019-08-20T15:51:00Z">
        <w:r w:rsidR="00ED4CB3">
          <w:t>of several months to more than a year prior to sampling</w:t>
        </w:r>
      </w:ins>
      <w:ins w:id="269" w:author="Hannah" w:date="2019-08-20T15:57:00Z">
        <w:r w:rsidR="00244931">
          <w:t>, depending on</w:t>
        </w:r>
      </w:ins>
      <w:ins w:id="270" w:author="Hannah" w:date="2019-08-20T16:56:00Z">
        <w:r w:rsidR="00923D60">
          <w:t xml:space="preserve"> the fish’s</w:t>
        </w:r>
      </w:ins>
      <w:ins w:id="271" w:author="Hannah" w:date="2019-08-20T15:57:00Z">
        <w:r w:rsidR="00244931">
          <w:t xml:space="preserve"> growth rate </w:t>
        </w:r>
        <w:r w:rsidR="00244931">
          <w:fldChar w:fldCharType="begin" w:fldLock="1"/>
        </w:r>
      </w:ins>
      <w:r w:rsidR="000920A0">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rsidR="00244931">
        <w:fldChar w:fldCharType="separate"/>
      </w:r>
      <w:r w:rsidR="00244931" w:rsidRPr="00244931">
        <w:rPr>
          <w:noProof/>
        </w:rPr>
        <w:t>(Busst and Britton 2018)</w:t>
      </w:r>
      <w:ins w:id="272" w:author="Hannah" w:date="2019-08-20T15:57:00Z">
        <w:r w:rsidR="00244931">
          <w:fldChar w:fldCharType="end"/>
        </w:r>
      </w:ins>
      <w:ins w:id="273" w:author="Hannah" w:date="2019-08-20T15:51:00Z">
        <w:r w:rsidR="00ED4CB3">
          <w:t xml:space="preserve">. </w:t>
        </w:r>
      </w:ins>
      <w:ins w:id="274" w:author="Hannah" w:date="2019-08-20T16:03:00Z">
        <w:r w:rsidR="00244931">
          <w:t xml:space="preserve">Work by </w:t>
        </w:r>
      </w:ins>
      <w:ins w:id="275" w:author="Hannah" w:date="2019-08-20T16:06:00Z">
        <w:r w:rsidR="000920A0">
          <w:fldChar w:fldCharType="begin" w:fldLock="1"/>
        </w:r>
      </w:ins>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rsidR="000920A0">
        <w:fldChar w:fldCharType="separate"/>
      </w:r>
      <w:del w:id="276" w:author="Hannah" w:date="2019-08-20T16:07:00Z">
        <w:r w:rsidR="000920A0" w:rsidRPr="000920A0" w:rsidDel="000920A0">
          <w:rPr>
            <w:noProof/>
          </w:rPr>
          <w:delText>(</w:delText>
        </w:r>
      </w:del>
      <w:r w:rsidR="000920A0" w:rsidRPr="000920A0">
        <w:rPr>
          <w:noProof/>
        </w:rPr>
        <w:t xml:space="preserve">Thomas and Crowther </w:t>
      </w:r>
      <w:ins w:id="277" w:author="Hannah" w:date="2019-08-20T16:07:00Z">
        <w:r w:rsidR="000920A0" w:rsidRPr="000920A0">
          <w:rPr>
            <w:noProof/>
          </w:rPr>
          <w:t>(</w:t>
        </w:r>
      </w:ins>
      <w:r w:rsidR="000920A0" w:rsidRPr="000920A0">
        <w:rPr>
          <w:noProof/>
        </w:rPr>
        <w:t>2015)</w:t>
      </w:r>
      <w:ins w:id="278" w:author="Hannah" w:date="2019-08-20T16:06:00Z">
        <w:r w:rsidR="000920A0">
          <w:fldChar w:fldCharType="end"/>
        </w:r>
      </w:ins>
      <w:ins w:id="279" w:author="Hannah" w:date="2019-08-20T16:03:00Z">
        <w:r w:rsidR="00244931">
          <w:t xml:space="preserve"> would pr</w:t>
        </w:r>
      </w:ins>
      <w:ins w:id="280" w:author="Hannah" w:date="2019-08-20T16:04:00Z">
        <w:r w:rsidR="00244931">
          <w:t>edict that t</w:t>
        </w:r>
      </w:ins>
      <w:ins w:id="281" w:author="Hannah" w:date="2019-08-20T15:40:00Z">
        <w:r w:rsidR="00E64A72">
          <w:t>he stoneflies</w:t>
        </w:r>
      </w:ins>
      <w:ins w:id="282" w:author="Hannah" w:date="2019-08-20T15:58:00Z">
        <w:r w:rsidR="00244931">
          <w:t xml:space="preserve"> which made up the trout’s diet likely have a much faster tissue turnover time</w:t>
        </w:r>
      </w:ins>
      <w:ins w:id="283" w:author="Hannah" w:date="2019-08-20T16:04:00Z">
        <w:r w:rsidR="00244931">
          <w:t xml:space="preserve"> than the </w:t>
        </w:r>
      </w:ins>
      <w:ins w:id="284" w:author="Hannah" w:date="2019-08-20T16:05:00Z">
        <w:r w:rsidR="00244931">
          <w:t>trout</w:t>
        </w:r>
      </w:ins>
      <w:ins w:id="285" w:author="Hannah" w:date="2019-08-20T15:58:00Z">
        <w:r w:rsidR="00244931">
          <w:t xml:space="preserve">, but </w:t>
        </w:r>
      </w:ins>
      <w:ins w:id="286" w:author="Hannah" w:date="2019-08-20T16:04:00Z">
        <w:r w:rsidR="00244931">
          <w:t xml:space="preserve">also </w:t>
        </w:r>
      </w:ins>
      <w:ins w:id="287" w:author="Hannah" w:date="2019-08-20T15:58:00Z">
        <w:r w:rsidR="00244931">
          <w:t>have</w:t>
        </w:r>
      </w:ins>
      <w:ins w:id="288" w:author="Hannah" w:date="2019-08-20T15:59:00Z">
        <w:r w:rsidR="00244931">
          <w:t xml:space="preserve"> </w:t>
        </w:r>
      </w:ins>
      <w:ins w:id="289" w:author="Hannah" w:date="2019-08-20T16:05:00Z">
        <w:r w:rsidR="00244931">
          <w:t>more</w:t>
        </w:r>
      </w:ins>
      <w:ins w:id="290" w:author="Hannah" w:date="2019-08-20T15:59:00Z">
        <w:r w:rsidR="00244931">
          <w:t xml:space="preserve"> </w:t>
        </w:r>
      </w:ins>
      <w:ins w:id="291" w:author="Hannah" w:date="2019-08-20T17:16:00Z">
        <w:r w:rsidR="00601B78">
          <w:t xml:space="preserve">severely </w:t>
        </w:r>
      </w:ins>
      <w:ins w:id="292" w:author="Hannah" w:date="2019-08-20T15:59:00Z">
        <w:r w:rsidR="00244931">
          <w:t xml:space="preserve">reduced </w:t>
        </w:r>
      </w:ins>
      <w:ins w:id="293" w:author="Hannah" w:date="2019-08-20T16:03:00Z">
        <w:r w:rsidR="00244931">
          <w:t xml:space="preserve">metabolic </w:t>
        </w:r>
      </w:ins>
      <w:ins w:id="294" w:author="Hannah" w:date="2019-08-20T15:59:00Z">
        <w:r w:rsidR="00244931">
          <w:t>activity in the winter months; those</w:t>
        </w:r>
      </w:ins>
      <w:ins w:id="295" w:author="Hannah" w:date="2019-08-20T15:40:00Z">
        <w:r w:rsidR="00E64A72">
          <w:t xml:space="preserve"> </w:t>
        </w:r>
      </w:ins>
      <w:ins w:id="296" w:author="Hannah" w:date="2019-08-20T15:59:00Z">
        <w:r w:rsidR="00244931">
          <w:t>sampled in the present study</w:t>
        </w:r>
      </w:ins>
      <w:ins w:id="297" w:author="Hannah" w:date="2019-08-20T15:40:00Z">
        <w:r w:rsidR="00E64A72">
          <w:t xml:space="preserve"> were likely </w:t>
        </w:r>
      </w:ins>
      <w:ins w:id="298" w:author="Hannah" w:date="2019-08-20T15:44:00Z">
        <w:r w:rsidR="00E64A72">
          <w:t>representative of the</w:t>
        </w:r>
      </w:ins>
      <w:ins w:id="299" w:author="Hannah" w:date="2019-08-20T15:59:00Z">
        <w:r w:rsidR="00244931">
          <w:t xml:space="preserve"> previous</w:t>
        </w:r>
      </w:ins>
      <w:ins w:id="300" w:author="Hannah" w:date="2019-08-20T16:00:00Z">
        <w:r w:rsidR="00244931">
          <w:t xml:space="preserve"> </w:t>
        </w:r>
      </w:ins>
      <w:ins w:id="301" w:author="Hannah" w:date="2019-08-20T15:44:00Z">
        <w:r w:rsidR="00E64A72">
          <w:t>fall</w:t>
        </w:r>
      </w:ins>
      <w:ins w:id="302" w:author="Hannah" w:date="2019-08-20T16:00:00Z">
        <w:r w:rsidR="00244931">
          <w:t>’s</w:t>
        </w:r>
      </w:ins>
      <w:ins w:id="303" w:author="Hannah" w:date="2019-08-20T15:44:00Z">
        <w:r w:rsidR="00E64A72">
          <w:t xml:space="preserve"> food</w:t>
        </w:r>
      </w:ins>
      <w:ins w:id="304" w:author="Hannah" w:date="2019-08-20T15:45:00Z">
        <w:r w:rsidR="00E64A72">
          <w:t xml:space="preserve"> </w:t>
        </w:r>
      </w:ins>
      <w:ins w:id="305" w:author="Hannah" w:date="2019-08-20T16:00:00Z">
        <w:r w:rsidR="00244931">
          <w:t>supply</w:t>
        </w:r>
      </w:ins>
      <w:ins w:id="306" w:author="Hannah" w:date="2019-08-20T15:41:00Z">
        <w:r w:rsidR="00E64A72">
          <w:t>.</w:t>
        </w:r>
      </w:ins>
      <w:ins w:id="307" w:author="Hannah" w:date="2019-08-20T15:36:00Z">
        <w:r w:rsidR="00E64A72">
          <w:t xml:space="preserve"> </w:t>
        </w:r>
      </w:ins>
      <w:ins w:id="308" w:author="Hannah" w:date="2019-08-20T17:02:00Z">
        <w:r w:rsidR="00923D60">
          <w:t>This “time averaging” effect i</w:t>
        </w:r>
      </w:ins>
      <w:ins w:id="309" w:author="Hannah" w:date="2019-08-20T17:03:00Z">
        <w:r w:rsidR="00923D60">
          <w:t xml:space="preserve">s an established, though </w:t>
        </w:r>
      </w:ins>
      <w:ins w:id="310" w:author="Hannah" w:date="2019-08-20T17:04:00Z">
        <w:r w:rsidR="00923D60">
          <w:t>often overlooked consideration</w:t>
        </w:r>
      </w:ins>
      <w:ins w:id="311" w:author="Hannah" w:date="2019-08-20T17:05:00Z">
        <w:r>
          <w:t xml:space="preserve"> </w:t>
        </w:r>
        <w:r>
          <w:fldChar w:fldCharType="begin" w:fldLock="1"/>
        </w:r>
      </w:ins>
      <w:r>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2002)"},"properties":{"noteIndex":0},"schema":"https://github.com/citation-style-language/schema/raw/master/csl-citation.json"}</w:instrText>
      </w:r>
      <w:r>
        <w:fldChar w:fldCharType="separate"/>
      </w:r>
      <w:r w:rsidRPr="0003455D">
        <w:rPr>
          <w:noProof/>
        </w:rPr>
        <w:t>(O’Reilly et al. 2002)</w:t>
      </w:r>
      <w:ins w:id="312" w:author="Hannah" w:date="2019-08-20T17:05:00Z">
        <w:r>
          <w:fldChar w:fldCharType="end"/>
        </w:r>
      </w:ins>
      <w:ins w:id="313" w:author="Hannah" w:date="2019-08-20T17:08:00Z">
        <w:r>
          <w:t>, and one which should be introduced to students</w:t>
        </w:r>
      </w:ins>
      <w:ins w:id="314" w:author="Hannah" w:date="2019-08-20T17:09:00Z">
        <w:r>
          <w:t xml:space="preserve"> fully</w:t>
        </w:r>
      </w:ins>
      <w:ins w:id="315" w:author="Hannah" w:date="2019-08-20T17:05:00Z">
        <w:r>
          <w:t>.</w:t>
        </w:r>
      </w:ins>
      <w:ins w:id="316" w:author="Hannah" w:date="2019-08-20T17:08:00Z">
        <w:r>
          <w:t xml:space="preserve"> </w:t>
        </w:r>
      </w:ins>
      <w:ins w:id="317" w:author="Hannah" w:date="2019-08-20T15:21:00Z">
        <w:r w:rsidR="00577893">
          <w:t xml:space="preserve">Allowing students to </w:t>
        </w:r>
      </w:ins>
      <w:ins w:id="318" w:author="Hannah" w:date="2019-08-20T16:09:00Z">
        <w:r w:rsidR="000920A0">
          <w:t>interact</w:t>
        </w:r>
      </w:ins>
      <w:ins w:id="319" w:author="Hannah" w:date="2019-08-20T15:21:00Z">
        <w:r w:rsidR="00577893">
          <w:t xml:space="preserve"> with </w:t>
        </w:r>
      </w:ins>
      <w:ins w:id="320" w:author="Hannah" w:date="2019-08-20T15:23:00Z">
        <w:r w:rsidR="00577893">
          <w:t>complexity</w:t>
        </w:r>
      </w:ins>
      <w:ins w:id="321" w:author="Hannah" w:date="2019-08-20T17:16:00Z">
        <w:r w:rsidR="00601B78">
          <w:t xml:space="preserve"> and unexpected results</w:t>
        </w:r>
      </w:ins>
      <w:ins w:id="322" w:author="Hannah" w:date="2019-08-20T15:21:00Z">
        <w:r w:rsidR="00577893">
          <w:t xml:space="preserve"> in a real</w:t>
        </w:r>
      </w:ins>
      <w:ins w:id="323" w:author="Hannah" w:date="2019-08-20T17:09:00Z">
        <w:r>
          <w:t>-</w:t>
        </w:r>
      </w:ins>
      <w:ins w:id="324" w:author="Hannah" w:date="2019-08-20T15:21:00Z">
        <w:r w:rsidR="00577893">
          <w:t xml:space="preserve">world context is </w:t>
        </w:r>
      </w:ins>
      <w:ins w:id="325" w:author="Hannah" w:date="2019-08-20T15:22:00Z">
        <w:r w:rsidR="00577893">
          <w:t>a critical component of scientific training</w:t>
        </w:r>
      </w:ins>
      <w:ins w:id="326" w:author="Hannah" w:date="2019-08-20T15:21:00Z">
        <w:r w:rsidR="00577893">
          <w:t>.</w:t>
        </w:r>
      </w:ins>
      <w:bookmarkStart w:id="327" w:name="_GoBack"/>
      <w:bookmarkEnd w:id="327"/>
    </w:p>
    <w:p w14:paraId="5F1DB5EF" w14:textId="77777777" w:rsidR="00577893" w:rsidRDefault="00577893">
      <w:pPr>
        <w:rPr>
          <w:ins w:id="328" w:author="Hannah" w:date="2019-08-20T15:11:00Z"/>
        </w:rPr>
      </w:pPr>
    </w:p>
    <w:p w14:paraId="520D2644" w14:textId="064C2CAF" w:rsidR="00054F78" w:rsidRPr="00054F78" w:rsidRDefault="00054F78"/>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5E4F1A3F"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B56EAE">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Consciousness","type":"chapter"},"uris":["http://www.mendeley.com/documents/?uuid=e0873473-ead6-4da0-b146-e8aee94e3ff8","http://www.mendeley.com/documents/?uuid=fd5cdf53-a59b-4c8a-9df5-6aa69b9f1c84"]}],"mendeley":{"formattedCitation":"(Hill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777777" w:rsidR="004E5FF1" w:rsidRDefault="004E5FF1"/>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26A16741"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B56EAE">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America","type":"book"},"uris":["http://www.mendeley.com/documents/?uuid=28f04bbd-b7ba-4fb5-90b9-036995517cbd","http://www.mendeley.com/documents/?uuid=10fa46ad-362b-44d9-8e83-027f15e223ca"]}],"mendeley":{"formattedCitation":"(Merritt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329"/>
      <w:r>
        <w:lastRenderedPageBreak/>
        <w:t>Figure 2</w:t>
      </w:r>
      <w:commentRangeEnd w:id="329"/>
      <w:r w:rsidR="001B036A">
        <w:rPr>
          <w:rStyle w:val="CommentReference"/>
        </w:rPr>
        <w:commentReference w:id="329"/>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77777777" w:rsidR="004E5FF1" w:rsidRDefault="00E6237F">
      <w:r>
        <w:lastRenderedPageBreak/>
        <w:t>Figure 3. Depiction of an oblique plankton tow</w:t>
      </w:r>
    </w:p>
    <w:p w14:paraId="00000077" w14:textId="77777777" w:rsidR="004E5FF1" w:rsidRDefault="00E6237F">
      <w:r>
        <w:rPr>
          <w:noProof/>
        </w:rPr>
        <w:drawing>
          <wp:inline distT="0" distB="0" distL="0" distR="0" wp14:anchorId="44F7C2F7" wp14:editId="6FFF5EE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p>
    <w:p w14:paraId="00000078" w14:textId="50F68EEF" w:rsidR="004E5FF1" w:rsidRDefault="00E6237F">
      <w:r>
        <w:t xml:space="preserve">Figure 4.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054F78" w:rsidRDefault="00054F78">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054F78" w:rsidRDefault="00054F7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0000007E" w14:textId="7F7F3077" w:rsidR="004E5FF1" w:rsidRDefault="00E6237F">
      <w:r>
        <w:lastRenderedPageBreak/>
        <w:t>Figure 5.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77777777" w:rsidR="004E5FF1" w:rsidRDefault="00E6237F">
      <w:r>
        <w:t xml:space="preserve">Figure 6.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77777777" w:rsidR="004E5FF1" w:rsidRDefault="00E6237F">
      <w:r>
        <w:lastRenderedPageBreak/>
        <w:t>Figure 7.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74AD907B" w14:textId="1A9BC80E" w:rsidR="0003455D" w:rsidRPr="0003455D" w:rsidRDefault="0091446C" w:rsidP="0003455D">
      <w:pPr>
        <w:widowControl w:val="0"/>
        <w:autoSpaceDE w:val="0"/>
        <w:autoSpaceDN w:val="0"/>
        <w:adjustRightInd w:val="0"/>
        <w:ind w:left="480" w:hanging="480"/>
        <w:rPr>
          <w:rFonts w:cs="Times New Roman"/>
          <w:noProof/>
        </w:rPr>
      </w:pPr>
      <w:r>
        <w:fldChar w:fldCharType="begin" w:fldLock="1"/>
      </w:r>
      <w:r>
        <w:instrText xml:space="preserve">ADDIN Mendeley Bibliography CSL_BIBLIOGRAPHY </w:instrText>
      </w:r>
      <w:r>
        <w:fldChar w:fldCharType="separate"/>
      </w:r>
      <w:r w:rsidR="0003455D" w:rsidRPr="0003455D">
        <w:rPr>
          <w:rFonts w:cs="Times New Roman"/>
          <w:noProof/>
        </w:rPr>
        <w:t>Baker, J. L., M. S. Lachniet, O. Chervyatsova, Y. Asmerom, and V. J. Polyak. 2017. Holocene warming in western continental Eurasia driven by glacial retreat and greenhouse forcing. Nature Geoscience 10:430.</w:t>
      </w:r>
    </w:p>
    <w:p w14:paraId="418CBE83"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Bearhop, S., R. W. Furness, G. M. Hilton, and S. C. Votier. 2003. A forensic approach to understanding diet and habitat use from stable isotope analysis of (avian) claw material. Functional Ecology 17:270–275.</w:t>
      </w:r>
    </w:p>
    <w:p w14:paraId="4F757CEF"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Bearhop, S., G. M. Hilton, S. C. Votier, and S. Waldron. 2004. Stable isotope ratios indicate that body condition in migrating passerines is influenced by winter habitat. Proceedings of the Royal Society of London. Series B: Biological Sciences 271:215–218.</w:t>
      </w:r>
    </w:p>
    <w:p w14:paraId="6946B264"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Boschker, H., and J. Middelburg. 2002. Stable isotopes and biomarkers in microbial ecology. FEMS Microbiology Ecology 40:85–95.</w:t>
      </w:r>
    </w:p>
    <w:p w14:paraId="583690CD"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Bridgham, S. D., J. P. Megonigal, J. K. Keller, N. B. Bliss, and C. Trettin. 2006. The carbon balance of North American wetlands. Wetlands 26:889–916.</w:t>
      </w:r>
    </w:p>
    <w:p w14:paraId="405DE695"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Busst, G. M. A., and J. R. Britton. 2018. Tissue-specific turnover rates of the nitrogen stable isotope as functions of time and growth in a cyprinid fish. Hydrobiologia 805:49–60.</w:t>
      </w:r>
    </w:p>
    <w:p w14:paraId="6D63C15C"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Cerling, T. E. 1984. The stable isotopic composition of modern soil carbonate and its relationship to climate. Earth and Planetary Science Letters 71:229–240.</w:t>
      </w:r>
    </w:p>
    <w:p w14:paraId="26FDE175"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Chappuis, E., V. Seriñá, E. Martí, E. Ballesteros, and E. Gacia. 2017. Decrypting stable-isotope (δ13C and δ15N) variability in aquatic plants. Freshwater Biology 62:1807–1818.</w:t>
      </w:r>
    </w:p>
    <w:p w14:paraId="74BF02DE"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Cummins, K. W., and M. J. Klug. 1979. Feeding Ecology of Stream Invertebrates. Annual Review of Ecology and Systematics 10:147–172.</w:t>
      </w:r>
    </w:p>
    <w:p w14:paraId="5EDDF5C8"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Cummins, K. W., M. A. Wilzbach, D. M. Gates, J. B. Perry, and W. Bruce. 1989. Shredders and Riparian Vegetation stream invertebrates. BioScience 39:24–30.</w:t>
      </w:r>
    </w:p>
    <w:p w14:paraId="042AF2AB"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Divine, L. M., B. A. Bluhm, F. J. Mueter, and K. Iken. 2017. Diet analysis of Alaska Arctic snow crabs (Chionoecetes opilio) using stomach contents and δ13C and δ15N stable isotopes. Deep-Sea Research Part II: Topical Studies in Oceanography 135:124–136.</w:t>
      </w:r>
    </w:p>
    <w:p w14:paraId="7EAC4B0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Hershey, A. E., R. M. Northington, J. C. Finlay, and B. J. Peterson. 2017. Stable Isotopes in Stream Food Webs. Page Methods in Stream Ecology: Third Edition. Elsevier Inc.</w:t>
      </w:r>
    </w:p>
    <w:p w14:paraId="32C6711B"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Hilderbrand, G. V., S. D. Farley, C. T. Robbins, T. A. Hanley, K. Titus, and C. Servheen. 1996. Use of stable isotopes to determine diets of living and extinct bears. Canadian Journal of Zoology 74:2080–2088.</w:t>
      </w:r>
    </w:p>
    <w:p w14:paraId="01EDE983"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 xml:space="preserve">Hill, S. B., S. Wilson, and K. Watson. 2004. Learning Ecology. A New Approach to Learning and Transforming Ecological Consciousness. Pages 47–64 </w:t>
      </w:r>
      <w:r w:rsidRPr="0003455D">
        <w:rPr>
          <w:rFonts w:cs="Times New Roman"/>
          <w:i/>
          <w:iCs/>
          <w:noProof/>
        </w:rPr>
        <w:t>in</w:t>
      </w:r>
      <w:r w:rsidRPr="0003455D">
        <w:rPr>
          <w:rFonts w:cs="Times New Roman"/>
          <w:noProof/>
        </w:rPr>
        <w:t xml:space="preserve"> E. V. O’Sullivan and M. M. Taylor, editors. Learning Toward an Ecological Consciousness: Selected Transformative Practices. Palgrave Macmillan US.</w:t>
      </w:r>
    </w:p>
    <w:p w14:paraId="1F23EBC2"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Hobson, K. A. 2016. Tracing Origins and Migration of Wildlife Using Stable Isotopes : A Review. Oecologia 120:314–326.</w:t>
      </w:r>
    </w:p>
    <w:p w14:paraId="4018288D"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Hobson, K. A., J. F. Piattt, and J. Pitocchelli. 1994. Using Stable Isotopes to Determine Seabird Trophic Relationships. Journal of Animal Ecology 63:786–798.</w:t>
      </w:r>
    </w:p>
    <w:p w14:paraId="79D8871B"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Hogan, J. D., M. J. Blum, J. F. Gilliam, N. Bickford, and P. B. McIntyre. 2014. Consequences of alternative dispersal strategies in a putatively amphidromous fish. Ecology 95:2397–2408.</w:t>
      </w:r>
    </w:p>
    <w:p w14:paraId="02C4078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 xml:space="preserve">Hsieh, J. C. C., and C. J. Yapp. 1999. Stable carbon isotope budget of CO2 in a wet, modern soil </w:t>
      </w:r>
      <w:r w:rsidRPr="0003455D">
        <w:rPr>
          <w:rFonts w:cs="Times New Roman"/>
          <w:noProof/>
        </w:rPr>
        <w:lastRenderedPageBreak/>
        <w:t>as inferred from Fe(CO3)OH in pedogenic goethite: Possible role of calcite dissolution. Geochimica et Cosmochimica Acta 63:767–783.</w:t>
      </w:r>
    </w:p>
    <w:p w14:paraId="35609A88"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Jardine, T. D., M. A. Gray, S. M. McWilliam, and R. A. Cunjak. 2005. Stable Isotope Variability in Tissues of Temperate Stream Fishes. Transactions of the American Fisheries Society 134:1103–1110.</w:t>
      </w:r>
    </w:p>
    <w:p w14:paraId="561535DD"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Körner, C., G. D. Farquhar, and Z. Roksandic. 1988. A global survey of carbon isotope discrimination in plants from high altitude. Oecologica 74:623–632.</w:t>
      </w:r>
    </w:p>
    <w:p w14:paraId="06C043B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Lipp, J., P. Trimborn, P. Fritz, H. Moser, B. Becker, and B. Frenzel. 1991. Stable isotopes in tree ring cellulose and climatic change. Tellus 43B:322–330.</w:t>
      </w:r>
    </w:p>
    <w:p w14:paraId="18F1A01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McDermott, F. 2004. Palaeo-climate reconstruction from stable isotope variations in speleothems: A review. Quaternary Science Reviews 23:901–918.</w:t>
      </w:r>
    </w:p>
    <w:p w14:paraId="08965996"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Merritt, R., and K. Cummins. 1996. An introduction to the aquatic insects of North America. 3rd edition. Kendall/Hunt Publishing Company, Dubuque, IA.</w:t>
      </w:r>
    </w:p>
    <w:p w14:paraId="0AF785D2"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Molles, M., and A. Sher. 2019. Ecology: Concepts &amp; Applications 8th edition. McGraw Hill Education.</w:t>
      </w:r>
    </w:p>
    <w:p w14:paraId="54D570DA"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O’Reilly, C. M., S. R. Alin, P.-D. Plisnier, A. S. Cohen, and B. A. McKee. 2003. Climate change decreases aquatic ecosystem productivity of Lake Tanganyika, Africa. Nature 424:766–768.</w:t>
      </w:r>
    </w:p>
    <w:p w14:paraId="1B57317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O’Reilly, C. M., R. E. Hecky, A. S. Cohen, and P. D. Plisnier. 2002. Interpreting stable isotopes in food webs: Recognizing the role of time averaging at different trophic levels. Limnology and Oceanography 47:306–309.</w:t>
      </w:r>
    </w:p>
    <w:p w14:paraId="7B107225"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Parnell, A. 2019. simmr: A stable isotope mixing model.</w:t>
      </w:r>
    </w:p>
    <w:p w14:paraId="40F7FB30"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046C431F"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4857B834"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684288B7"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Richards, M. P., P. B. Pettitt, E. Trinkaus, F. H. Smith, M. Paunovic, and I. Karavanic. 2000. Neanderthal diet at Vindija and Neanderthal predation: The evidence from stable isotopes. Proceedings of the National Academy of Sciences 97:7663–7666.</w:t>
      </w:r>
    </w:p>
    <w:p w14:paraId="5B83CEE9"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Rubenstein, D. R., C. P. Chamberlain, R. T. Holmes, M. P. Ayres, J. R. Waldbauer, G. R. Graves, and N. C. Tuross. 2002. Linking breeding and wintering ranges of a migratory songbird using stable isotopes. Science 295:1062–1065.</w:t>
      </w:r>
    </w:p>
    <w:p w14:paraId="6AA5B934"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Rubenstein, D. R., and K. a. Hobson. 2004. From birds to butterflies: Animal movement patterns and stable isotopes. Trends in Ecology and Evolution 19:256–263.</w:t>
      </w:r>
    </w:p>
    <w:p w14:paraId="72BEE3B1"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Steinbeiss, S., G. Gleixner, and M. Antonietti. 2009. Effect of biochar amendment on soil carbon balance and soil microbial activity. Soil Biology and Biochemistry 41:1301–1310.</w:t>
      </w:r>
    </w:p>
    <w:p w14:paraId="2031FB68"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 xml:space="preserve">Team, R. D. C. 2015. R: A Language and Environment for Statistical Computing. R Foundation for </w:t>
      </w:r>
      <w:r w:rsidRPr="0003455D">
        <w:rPr>
          <w:rFonts w:cs="Times New Roman"/>
          <w:noProof/>
        </w:rPr>
        <w:lastRenderedPageBreak/>
        <w:t>Statistical Computing, Vienna, Austria.</w:t>
      </w:r>
    </w:p>
    <w:p w14:paraId="3886933B"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Thomas, S. M., and T. W. Crowther. 2015. Predicting rates of isotopic turnover across the animal kingdom: A synthesis of existing data. Journal of Animal Ecology 84:861–870.</w:t>
      </w:r>
    </w:p>
    <w:p w14:paraId="1DCB1F18"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Wanamaker, A. D., P. G. Butler, J. D. Scourse, J. Heinemeier, J. Eiríksson, K. L. Knudsen, and C. A. Richardson. 2012. Surface changes in the North Atlantic meridional overturning circulation during the last millennium. Nature Communications 3.</w:t>
      </w:r>
    </w:p>
    <w:p w14:paraId="14749B56"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5877EDE2"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Wassenaar, L., and K. Hobson. 1998. Natal origins of migratory monarch butterflies at wintering colonies in Mexico: New isotopic evidence. Proceedings of the National Academy of Science 95:4.</w:t>
      </w:r>
    </w:p>
    <w:p w14:paraId="0BEDE76C"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West, J. B., G. J. Bowen, T. E. Cerling, and J. R. Ehleringer. 2006. Stable isotopes as one of nature’s ecological recorders. Trends in Ecology and Evolution 21:408–414.</w:t>
      </w:r>
    </w:p>
    <w:p w14:paraId="40D3D86D"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Wickham, H., R. Francois, L. Henry, and K. Muller. 2009. ggplot2: elegant graphics for data analysis. Springer-Verlag, New York, NY.</w:t>
      </w:r>
    </w:p>
    <w:p w14:paraId="1A229E4C" w14:textId="77777777" w:rsidR="0003455D" w:rsidRPr="0003455D" w:rsidRDefault="0003455D" w:rsidP="0003455D">
      <w:pPr>
        <w:widowControl w:val="0"/>
        <w:autoSpaceDE w:val="0"/>
        <w:autoSpaceDN w:val="0"/>
        <w:adjustRightInd w:val="0"/>
        <w:ind w:left="480" w:hanging="480"/>
        <w:rPr>
          <w:rFonts w:cs="Times New Roman"/>
          <w:noProof/>
        </w:rPr>
      </w:pPr>
      <w:r w:rsidRPr="0003455D">
        <w:rPr>
          <w:rFonts w:cs="Times New Roman"/>
          <w:noProof/>
        </w:rPr>
        <w:t>Wood, S. 2006. Generalized additive models: an introduction with R. C and Hall.</w:t>
      </w:r>
    </w:p>
    <w:p w14:paraId="3D1F9523" w14:textId="77777777" w:rsidR="0003455D" w:rsidRPr="0003455D" w:rsidRDefault="0003455D" w:rsidP="0003455D">
      <w:pPr>
        <w:widowControl w:val="0"/>
        <w:autoSpaceDE w:val="0"/>
        <w:autoSpaceDN w:val="0"/>
        <w:adjustRightInd w:val="0"/>
        <w:ind w:left="480" w:hanging="480"/>
        <w:rPr>
          <w:noProof/>
        </w:rPr>
      </w:pPr>
      <w:r w:rsidRPr="0003455D">
        <w:rPr>
          <w:rFonts w:cs="Times New Roman"/>
          <w:noProof/>
        </w:rPr>
        <w:t>Vander Zanden M. J., Casselman J. M., and Rasmussen J. B. 1999. Stable isotope evidence for the food web consequences of species invasions in lakes. Nature 401:464–467.</w:t>
      </w:r>
    </w:p>
    <w:p w14:paraId="03F53194" w14:textId="015548D4" w:rsidR="0091446C" w:rsidRDefault="0091446C" w:rsidP="006B320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47F6D801" w14:textId="1824C785" w:rsidR="00054F78" w:rsidRDefault="00054F78">
      <w:pPr>
        <w:pStyle w:val="CommentText"/>
      </w:pPr>
      <w:r>
        <w:rPr>
          <w:rStyle w:val="CommentReference"/>
        </w:rPr>
        <w:annotationRef/>
      </w:r>
      <w:r>
        <w:t>Do you want to highlight college/university?</w:t>
      </w:r>
    </w:p>
  </w:comment>
  <w:comment w:id="152" w:author="Wanamaker, Alan D [GE AT]" w:date="2019-08-15T10:30:00Z" w:initials="WAD[A">
    <w:p w14:paraId="14D35C39" w14:textId="2754D53C" w:rsidR="00054F78" w:rsidRDefault="00054F78">
      <w:pPr>
        <w:pStyle w:val="CommentText"/>
      </w:pPr>
      <w:r>
        <w:rPr>
          <w:rStyle w:val="CommentReference"/>
        </w:rPr>
        <w:annotationRef/>
      </w:r>
      <w:r>
        <w:t>To what?</w:t>
      </w:r>
    </w:p>
  </w:comment>
  <w:comment w:id="170" w:author="Wanamaker, Alan D [GE AT]" w:date="2019-08-15T10:37:00Z" w:initials="WAD[A">
    <w:p w14:paraId="79A86875" w14:textId="13ACD59F" w:rsidR="00054F78" w:rsidRDefault="00054F78">
      <w:pPr>
        <w:pStyle w:val="CommentText"/>
      </w:pPr>
      <w:r>
        <w:rPr>
          <w:rStyle w:val="CommentReference"/>
        </w:rPr>
        <w:annotationRef/>
      </w:r>
      <w:r>
        <w:t>Susy always incudes this information in the report, so please reference those values. It is ok to use average uncertainty values if it is across multiple run. Just change the text to average uncertainty if that is the case.</w:t>
      </w:r>
    </w:p>
  </w:comment>
  <w:comment w:id="177" w:author="Derek Houston" w:date="2019-07-25T17:26:00Z" w:initials="DDH">
    <w:p w14:paraId="76E58B49" w14:textId="301CD1C2" w:rsidR="00054F78" w:rsidRDefault="00054F78">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178" w:author="Wanamaker, Alan D [GE AT]" w:date="2019-08-15T10:39:00Z" w:initials="WAD[A">
    <w:p w14:paraId="6949814E" w14:textId="77777777" w:rsidR="00054F78" w:rsidRDefault="00054F78">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054F78" w:rsidRDefault="00054F78">
      <w:pPr>
        <w:pStyle w:val="CommentText"/>
      </w:pPr>
    </w:p>
    <w:p w14:paraId="688BECE2" w14:textId="2F2B6D29" w:rsidR="00054F78" w:rsidRDefault="00054F78">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329" w:author="Derek Houston" w:date="2019-07-26T14:32:00Z" w:initials="DDH">
    <w:p w14:paraId="28221FA3" w14:textId="37AD80BB" w:rsidR="00054F78" w:rsidRDefault="00054F78">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4D35C39" w15:done="0"/>
  <w15:commentEx w15:paraId="79A86875" w15:done="0"/>
  <w15:commentEx w15:paraId="76E58B49" w15:done="0"/>
  <w15:commentEx w15:paraId="688BECE2"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4D35C39" w16cid:durableId="20FFB2B0"/>
  <w16cid:commentId w16cid:paraId="79A86875" w16cid:durableId="20FFB483"/>
  <w16cid:commentId w16cid:paraId="76E58B49" w16cid:durableId="20E464AA"/>
  <w16cid:commentId w16cid:paraId="688BECE2" w16cid:durableId="20FFB4E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96DAC" w14:textId="77777777" w:rsidR="00CF5FA6" w:rsidRDefault="00CF5FA6" w:rsidP="008106CE">
      <w:r>
        <w:separator/>
      </w:r>
    </w:p>
  </w:endnote>
  <w:endnote w:type="continuationSeparator" w:id="0">
    <w:p w14:paraId="1EC9C81A" w14:textId="77777777" w:rsidR="00CF5FA6" w:rsidRDefault="00CF5FA6"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054F78" w:rsidRDefault="00054F7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054F78" w:rsidRDefault="00054F78"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054F78" w:rsidRDefault="00054F7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054F78" w:rsidRDefault="00054F78"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F7194" w14:textId="77777777" w:rsidR="00CF5FA6" w:rsidRDefault="00CF5FA6" w:rsidP="008106CE">
      <w:r>
        <w:separator/>
      </w:r>
    </w:p>
  </w:footnote>
  <w:footnote w:type="continuationSeparator" w:id="0">
    <w:p w14:paraId="615F6E0A" w14:textId="77777777" w:rsidR="00CF5FA6" w:rsidRDefault="00CF5FA6"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3455D"/>
    <w:rsid w:val="00040A92"/>
    <w:rsid w:val="00054F78"/>
    <w:rsid w:val="0006505D"/>
    <w:rsid w:val="00073CB6"/>
    <w:rsid w:val="000920A0"/>
    <w:rsid w:val="001016FB"/>
    <w:rsid w:val="001136EC"/>
    <w:rsid w:val="001719B1"/>
    <w:rsid w:val="00196982"/>
    <w:rsid w:val="001B036A"/>
    <w:rsid w:val="0020445A"/>
    <w:rsid w:val="00235017"/>
    <w:rsid w:val="00244931"/>
    <w:rsid w:val="002752AC"/>
    <w:rsid w:val="002C0EB9"/>
    <w:rsid w:val="00317A7F"/>
    <w:rsid w:val="003264B6"/>
    <w:rsid w:val="00337836"/>
    <w:rsid w:val="003F6C2F"/>
    <w:rsid w:val="0041344F"/>
    <w:rsid w:val="0044205D"/>
    <w:rsid w:val="00464995"/>
    <w:rsid w:val="004E5FF1"/>
    <w:rsid w:val="0050480D"/>
    <w:rsid w:val="00561899"/>
    <w:rsid w:val="0057145C"/>
    <w:rsid w:val="00577893"/>
    <w:rsid w:val="005E1F53"/>
    <w:rsid w:val="005F59C6"/>
    <w:rsid w:val="00601B78"/>
    <w:rsid w:val="00602B77"/>
    <w:rsid w:val="0062662B"/>
    <w:rsid w:val="006756E3"/>
    <w:rsid w:val="006B320F"/>
    <w:rsid w:val="006B45B3"/>
    <w:rsid w:val="006E35CC"/>
    <w:rsid w:val="006E5427"/>
    <w:rsid w:val="00744466"/>
    <w:rsid w:val="007510C2"/>
    <w:rsid w:val="00776223"/>
    <w:rsid w:val="007A5545"/>
    <w:rsid w:val="008106CE"/>
    <w:rsid w:val="00857796"/>
    <w:rsid w:val="0091446C"/>
    <w:rsid w:val="00923D60"/>
    <w:rsid w:val="0093633E"/>
    <w:rsid w:val="00942430"/>
    <w:rsid w:val="009C1706"/>
    <w:rsid w:val="00AD3582"/>
    <w:rsid w:val="00AE329B"/>
    <w:rsid w:val="00B0088C"/>
    <w:rsid w:val="00B23610"/>
    <w:rsid w:val="00B24C68"/>
    <w:rsid w:val="00B56EAE"/>
    <w:rsid w:val="00B64E55"/>
    <w:rsid w:val="00BA16D2"/>
    <w:rsid w:val="00BC5C37"/>
    <w:rsid w:val="00C111F7"/>
    <w:rsid w:val="00C347E5"/>
    <w:rsid w:val="00C6486D"/>
    <w:rsid w:val="00CF5FA6"/>
    <w:rsid w:val="00DD539B"/>
    <w:rsid w:val="00E37250"/>
    <w:rsid w:val="00E6237F"/>
    <w:rsid w:val="00E64A72"/>
    <w:rsid w:val="00E76A39"/>
    <w:rsid w:val="00ED4CB3"/>
    <w:rsid w:val="00EF273B"/>
    <w:rsid w:val="00F41473"/>
    <w:rsid w:val="00F469C1"/>
    <w:rsid w:val="00F519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98444-0B94-4A61-8CFA-BAFED3D92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22</Pages>
  <Words>24352</Words>
  <Characters>138809</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162836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6</cp:revision>
  <dcterms:created xsi:type="dcterms:W3CDTF">2019-08-20T17:48:00Z</dcterms:created>
  <dcterms:modified xsi:type="dcterms:W3CDTF">2019-08-20T22:17:00Z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