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2251B250"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45AF5">
        <w:instrText>ADDIN CSL_CITATION {"citationItems":[{"id":"ITEM-1","itemData":{"DOI":"10.1007/0-387-33745-8","author":[{"dropping-particle":"","family":"Fry","given":"Brian","non-dropping-particle":"","parse-names":false,"suffix":""}],"edition":"1","id":"ITEM-1","issued":{"date-parts":[["2006"]]},"number-of-pages":"308","publisher":"Springer-Verlag","publisher-place":"New York","title":"Stable Isotope Ecology","type":"book"},"uris":["http://www.mendeley.com/documents/?uuid=8bec98ae-9260-465e-a4a1-b0e51f3433c1"]}],"mendeley":{"formattedCitation":"(Fry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610383">
        <w:instrText>ADDIN CSL_CITATION {"citationItems":[{"id":"ITEM-1","itemData":{"author":[{"dropping-particle":"","family":"Sharp","given":"Zachary","non-dropping-particle":"","parse-names":false,"suffix":""}],"edition":"1","id":"ITEM-1","issued":{"date-parts":[["2007"]]},"number-of-pages":"344","publisher":"Prentice Hall","publisher-place":"Upper Saddle River, NJ","title":"Principles of stable isotope geochemistry","type":"book"},"uris":["http://www.mendeley.com/documents/?uuid=56d6a7af-27e2-44d0-a0c9-81d5c15ff905"]}],"mendeley":{"formattedCitation":"(Sharp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B0088C">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bb84d29b-3417-42d6-a6ab-1d3f937b4fb6"]},{"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change","type":"article-journal","volume":"43B"},"uris":["http://www.mendeley.com/documents/?uuid=a470b126-923d-486b-8b63-b56260dde282"]},{"id":"ITEM-3","itemData":{"DOI":"10.1016/j.quascirev.2003.06.021","ISSN":"02773791","abstract":"Speleothems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review","type":"article-journal","volume":"23"},"uris":["http://www.mendeley.com/documents/?uuid=7e50f882-52f4-4d41-9c77-f3863b3cf2cd"]},{"id":"ITEM-4","itemData":{"DOI":"10.1016/j.tree.2006.04.002","ISSN":"01695347","abstract":"Analyses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recorders","type":"article-journal","volume":"21"},"uris":["http://www.mendeley.com/documents/?uuid=5e4484b0-c7e3-40c4-b985-9d78c2e84c3c"]},{"id":"ITEM-5","itemData":{"author":[{"dropping-particle":"","family":"Baker","given":"Jonathan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Geoscience","id":"ITEM-5","issued":{"date-parts":[["2017","5","22"]]},"page":"430","publisher":"Nature Publishing Group","title":"Holocene warming in western continental Eurasia driven by glacial retreat and greenhouse forcing","type":"article-journal","volume":"10"},"uris":["http://www.mendeley.com/documents/?uuid=ed4799c1-386e-459c-a080-b97af0cbc24e"]}],"mendeley":{"formattedCitation":"(Cerling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9972DF">
        <w:instrText>ADDIN CSL_CITATION {"citationItems":[{"id":"ITEM-1","itemData":{"ISSN":"10786791","abstract":"To understand the ecology of migratory ani- mals it is important to link geographic regions used by individuals including breeding, wintering, and interme- diate stopover sites. Previous conventional approaches used to track animal movements have relied on extrinsic markers and typically the subsequent recovery of indi- viduals. This approach has generally been inappropriate for most small, or non-game animals. The use of in- trinsic markers such as fatty acid pro®les, molecular DNA analyses, and the measurement of naturally oc- curring stable isotopes in animal tissues o?er alternative approaches. This paper reviews the use of stable isotope analyses (primarily d13C, d15N, d34S, dD, d87Sr) to trace nutritional origin and migration in animals. This ap- proach relies on the fact that foodweb isotopic signa- tures are re¯ected in the tissues of organisms and that such signatures can vary spatially based on a variety of biogeochemical processes. Organisms moving between isotopically distinct foodwebs can carry with them in- formation on the location of previous feeding. Such an approach has been used to track animal use of inshore versus o?shore, marine versus freshwater, terrestrial C3 versus marine, terrestrial mesic versus xeric, and C3 versus C4 or Crassulacean acid metabolism foodwebs. More recently, the use of stable hydrogen isotope ana- lyses (dD) to link organisms to broad geographic origin in North America is based on large-scale isotopic con- tours of growing-season average dD values in precipi- tation. This technique, especially when combined with the assay of other stable isotopes, will be extremely useful in helping to track migration and movement of a wide range of animals from insects to birds and mam- mals. Future research to re®ne our understanding of natural and anthropogenic-induced isotopic gradients in K.A. Hobson (&amp;) Prairie and Northern Wildlife Research Center, Canadian Wildlife Service, 115 Perimeter Road, Saskatoon, Saskatchewan, S7N 0X4, Canada e-mail: keith.hobson@ec.gc.ca, Fax: +1306-9754089 nature, and to explore the use of stable isotopes of other elements, is recommended.","author":[{"dropping-particle":"","family":"Hobson","given":"Keith A.","non-dropping-particle":"","parse-names":false,"suffix":""}],"container-title":"Oecologia","id":"ITEM-1","issued":{"date-parts":[["1999"]]},"page":"314-326","title":"Tracing origins and migration of wildlife using stable isotopes: a review","type":"article-journal","volume":"120"},"uris":["http://www.mendeley.com/documents/?uuid=687e6f7b-6e9e-495e-90d1-4358d72e5a9d"]},{"id":"ITEM-2","itemData":{"DOI":"10.1126/science.1067124","ISSN":"00368075","abstract":"We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0a2cd822-f2a3-43e4-89dc-0521e94c2b2b"]},{"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isotopes","type":"article-journal","volume":"19"},"uris":["http://www.mendeley.com/documents/?uuid=36a8b7f3-bb3e-4317-93ac-20f08f94a30e"]}],"mendeley":{"formattedCitation":"(Hobson 1999, Rubenstein et al. 2002, Rubenstein and Hobson 2004)","plainTextFormattedCitation":"(Hobson 1999, Rubenstein et al. 2002, Rubenstein and Hobson 2004)","previouslyFormattedCitation":"(Hobson 1999, Rubenstein et al. 2002, Rubenstein and Hobson 2004)"},"properties":{"noteIndex":0},"schema":"https://github.com/citation-style-language/schema/raw/master/csl-citation.json"}</w:instrText>
      </w:r>
      <w:r w:rsidR="00B0088C">
        <w:fldChar w:fldCharType="separate"/>
      </w:r>
      <w:r w:rsidR="00B0088C" w:rsidRPr="00B0088C">
        <w:rPr>
          <w:noProof/>
        </w:rPr>
        <w:t>(Hobson 1999, Rubenstein et al. 2002, Rubenstein and Hobson 2004)</w:t>
      </w:r>
      <w:r w:rsidR="00B0088C">
        <w:fldChar w:fldCharType="end"/>
      </w:r>
      <w:r>
        <w:t xml:space="preserve">, match organisms to their environments </w:t>
      </w:r>
      <w:r w:rsidR="005F59C6">
        <w:fldChar w:fldCharType="begin" w:fldLock="1"/>
      </w:r>
      <w:r w:rsidR="005F59C6">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habitat","type":"article-journal","volume":"271"},"uris":["http://www.mendeley.com/documents/?uuid=23f9dec2-cb73-4585-8bfd-0b43d5b755e7"]},{"id":"ITEM-2","itemData":{"abstract":"Successful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fish","type":"article-journal","volume":"95"},"uris":["http://www.mendeley.com/documents/?uuid=518c2616-2ac8-44ea-a1ab-550fbd74e425"]}],"mendeley":{"formattedCitation":"(Bearhop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F59C6">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545AF5">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Africa","type":"article-journal","volume":"424"},"uris":["http://www.mendeley.com/documents/?uuid=a132a394-eafa-4953-9f9d-e96cd1fb0963"]},{"id":"ITEM-2","itemData":{"DOI":"10.1038/ncomms13502","ISSN":"20411723","abstract":"Owing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Communications","id":"ITEM-2","issued":{"date-parts":[["2016"]]},"title":"Annually resolved North Atlantic marine climate over the last millennium","type":"article-journal","volume":"7"},"uris":["http://www.mendeley.com/documents/?uuid=333a508d-fc5b-4c7a-b803-90149cb39d4f"]},{"id":"ITEM-3","itemData":{"DOI":"10.1002/2017GB005708","ISSN":"19449224","abstract":"Given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Shelf","type":"article-journal","volume":"31"},"uris":["http://www.mendeley.com/documents/?uuid=a5292e04-871d-4fb5-a36b-f868ad75da92"]},{"id":"ITEM-4","itemData":{"DOI":"10.1016/j.gca.2019.03.019","ISSN":"00167037","abstract":"Developing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F59C6">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dissolution","type":"article-journal","volume":"63"},"uris":["http://www.mendeley.com/documents/?uuid=681e62f7-fc1a-4abb-b11a-90e7a7a0ef1c"]},{"id":"ITEM-2","itemData":{"abstract":"We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wetlands","type":"article-journal","volume":"26"},"uris":["http://www.mendeley.com/documents/?uuid=a1fbe78d-06ea-41cf-98ee-11f2ebfd6c6b"]}],"mendeley":{"formattedCitation":"(Hsieh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F59C6">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ecology","type":"article-journal","volume":"40"},"uris":["http://www.mendeley.com/documents/?uuid=2216155d-6092-4686-af93-98d14dc91e4d"]},{"id":"ITEM-2","itemData":{"DOI":"10.1016/j.soilbio.2009.03.016","ISSN":"00380717","abstract":"We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activity","type":"article-journal","volume":"41"},"uris":["http://www.mendeley.com/documents/?uuid=73013998-fefd-4966-9648-7e7a2b72e924"]}],"mendeley":{"formattedCitation":"(Boschker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4F121B1F"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E6237F">
        <w:t xml:space="preserve"> to answer questions of interest </w:t>
      </w:r>
      <w:r w:rsidR="009972DF">
        <w:fldChar w:fldCharType="begin" w:fldLock="1"/>
      </w:r>
      <w:r w:rsidR="009972DF">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id":"ITEM-2","itemData":{"DOI":"10.1007/0-387-33745-8","author":[{"dropping-particle":"","family":"Fry","given":"Brian","non-dropping-particle":"","parse-names":false,"suffix":""}],"edition":"1","id":"ITEM-2","issued":{"date-parts":[["2006"]]},"number-of-pages":"308","publisher":"Springer-Verlag","publisher-place":"New York","title":"Stable Isotope Ecology","type":"book"},"uris":["http://www.mendeley.com/documents/?uuid=8bec98ae-9260-465e-a4a1-b0e51f3433c1"]}],"mendeley":{"formattedCitation":"(Peterson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9972DF">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Greenland","type":"article-journal","volume":"22"},"uris":["http://www.mendeley.com/documents/?uuid=5a4548e6-fe28-41c2-ab68-acb4571f6853"]}],"mendeley":{"formattedCitation":"(Epstein et al. 1953, Wanamaker et al. 2007)","plainTextFormattedCitation":"(Epstein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2C0EB9">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Webs","type":"book","volume":"2"},"uris":["http://www.mendeley.com/documents/?uuid=e0e3b618-8d45-4c7c-b2f1-5d4cc79e76fb"]}],"mendeley":{"formattedCitation":"(Hershey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03C42C97"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-24‰</w:t>
      </w:r>
      <w:ins w:id="1" w:author="Wanamaker, Alan D [GE AT]" w:date="2019-08-14T16:51:00Z">
        <w:r w:rsidR="0050480D">
          <w:t xml:space="preserve"> (citations)</w:t>
        </w:r>
      </w:ins>
      <w:r>
        <w:t xml:space="preserve">, depending on the kind of plant (C3, C4,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9972DF">
        <w:instrText>ADDIN CSL_CITATION {"citationItems":[{"id":"ITEM-1","itemData":{"author":[{"dropping-particle":"","family":"Sharp","given":"Zachary","non-dropping-particle":"","parse-names":false,"suffix":""}],"edition":"1","id":"ITEM-1","issued":{"date-parts":[["2007"]]},"number-of-pages":"344","publisher":"Prentice Hall","publisher-place":"Upper Saddle River, NJ","title":"Principles of stable isotope geochemistry","type":"book"},"uris":["http://www.mendeley.com/documents/?uuid=56d6a7af-27e2-44d0-a0c9-81d5c15ff905"]}],"mendeley":{"formattedCitation":"(Sharp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7B9B66EB"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2C0EB9">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edition","type":"book"},"uris":["http://www.mendeley.com/documents/?uuid=b430f9bd-6286-4d60-8d29-06017e661622"]}],"mendeley":{"formattedCitation":"(Molles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25B6562F" w:rsidR="004E5FF1" w:rsidRDefault="00E6237F">
      <w:pPr>
        <w:ind w:firstLine="720"/>
      </w:pPr>
      <w:r>
        <w:t xml:space="preserve">Freshwater ecosystems </w:t>
      </w:r>
      <w:del w:id="2" w:author="Derek Houston" w:date="2019-08-19T14:58:00Z">
        <w:r w:rsidDel="00AB6337">
          <w:delText xml:space="preserve">can be </w:delText>
        </w:r>
        <w:commentRangeStart w:id="3"/>
        <w:r w:rsidDel="00AB6337">
          <w:delText xml:space="preserve">slightly different </w:delText>
        </w:r>
        <w:commentRangeEnd w:id="3"/>
        <w:r w:rsidR="001719B1" w:rsidDel="00AB6337">
          <w:rPr>
            <w:rStyle w:val="CommentReference"/>
          </w:rPr>
          <w:commentReference w:id="3"/>
        </w:r>
        <w:r w:rsidDel="00AB6337">
          <w:delText>in terms of energy flow because</w:delText>
        </w:r>
      </w:del>
      <w:ins w:id="4" w:author="Derek Houston" w:date="2019-08-19T14:58:00Z">
        <w:r w:rsidR="00AB6337">
          <w:t>receive</w:t>
        </w:r>
      </w:ins>
      <w:r>
        <w:t xml:space="preserve"> </w:t>
      </w:r>
      <w:del w:id="5" w:author="Derek Houston" w:date="2019-08-19T14:59:00Z">
        <w:r w:rsidDel="00AB6337">
          <w:delText>some materials</w:delText>
        </w:r>
      </w:del>
      <w:ins w:id="6" w:author="Derek Houston" w:date="2019-08-19T14:59:00Z">
        <w:r w:rsidR="00AB6337">
          <w:t xml:space="preserve">organic </w:t>
        </w:r>
      </w:ins>
      <w:ins w:id="7" w:author="Derek Houston" w:date="2019-08-19T15:00:00Z">
        <w:r w:rsidR="00AB6337">
          <w:t>matter</w:t>
        </w:r>
      </w:ins>
      <w:r>
        <w:t xml:space="preserve"> from the terrestrial environment </w:t>
      </w:r>
      <w:ins w:id="8" w:author="Derek Houston" w:date="2019-08-19T14:58:00Z">
        <w:r w:rsidR="00AB6337">
          <w:t xml:space="preserve">that </w:t>
        </w:r>
      </w:ins>
      <w:r>
        <w:t>are incorporated as allochthonous material (e.g., dead leaves, fallen branches), otherwise described as course particulate organic matter (CPOM)</w:t>
      </w:r>
      <w:ins w:id="9" w:author="Derek Houston" w:date="2019-08-19T14:58:00Z">
        <w:r w:rsidR="00AB6337">
          <w:t xml:space="preserve">, </w:t>
        </w:r>
      </w:ins>
      <w:ins w:id="10" w:author="Derek Houston" w:date="2019-08-19T15:00:00Z">
        <w:r w:rsidR="00AB6337">
          <w:t>and</w:t>
        </w:r>
      </w:ins>
      <w:ins w:id="11" w:author="Derek Houston" w:date="2019-08-19T14:58:00Z">
        <w:r w:rsidR="00AB6337">
          <w:t xml:space="preserve"> </w:t>
        </w:r>
      </w:ins>
      <w:ins w:id="12" w:author="Derek Houston" w:date="2019-08-19T14:57:00Z">
        <w:r w:rsidR="00AB6337">
          <w:t>impact energy flow</w:t>
        </w:r>
      </w:ins>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2C0EB9">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Invertebrates","type":"article-journal","volume":"10"},"uris":["http://www.mendeley.com/documents/?uuid=57cc3b00-4ef3-4b82-996c-9218a99c82e8"]},{"id":"ITEM-2","itemData":{"author":[{"dropping-particle":"","family":"Cummins","given":"Kenneth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invertebrates","type":"article-journal","volume":"39"},"uris":["http://www.mendeley.com/documents/?uuid=9b9cb84d-c8f3-4f65-8338-c0da88e6986a"]}],"mendeley":{"formattedCitation":"(Cummins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w:t>
      </w:r>
      <w:r>
        <w:lastRenderedPageBreak/>
        <w:t xml:space="preserve">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7777777" w:rsidR="004E5FF1" w:rsidRDefault="00E6237F">
      <w:r>
        <w:t xml:space="preserve">Aquatic organisms were sampled from the catch-and-release area on the Taylor River (Figure 2), just below Taylor Park Reservoir, approximately 14 miles northeast of Almont, CO, USA. This </w:t>
      </w:r>
      <w:r>
        <w:lastRenderedPageBreak/>
        <w:t xml:space="preserve">site was chosen because (1) it is a tailwater fishery with a relatively constant water temperature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77777777" w:rsidR="004E5FF1" w:rsidRDefault="00E6237F">
      <w:r>
        <w:t xml:space="preserve">Because we sought to collect organisms from several trophic levels, we employed an array of sampling methods (SLO1). These are outlined as follows: </w:t>
      </w:r>
    </w:p>
    <w:p w14:paraId="0000002F" w14:textId="77777777" w:rsidR="004E5FF1" w:rsidRDefault="004E5FF1"/>
    <w:p w14:paraId="00000030" w14:textId="77777777" w:rsidR="004E5FF1" w:rsidRDefault="00E6237F">
      <w:pPr>
        <w:rPr>
          <w:i/>
        </w:rPr>
      </w:pPr>
      <w:r>
        <w:rPr>
          <w:i/>
        </w:rPr>
        <w:t>Angling</w:t>
      </w:r>
    </w:p>
    <w:p w14:paraId="00000031" w14:textId="129A4AC8"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3F6C2F">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Fishes","type":"article-journal","volume":"134"},"uris":["http://www.mendeley.com/documents/?uuid=c6d967ca-056a-4a18-bdf0-fafc6934de48"]}],"mendeley":{"formattedCitation":"(Jardine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t>
      </w:r>
      <w:r>
        <w:lastRenderedPageBreak/>
        <w:t xml:space="preserve">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17A2BE64"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(Figure 3)</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DB08EE9"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a dissecting </w:t>
      </w:r>
      <w:r w:rsidR="00942430">
        <w:t>micro</w:t>
      </w:r>
      <w:r>
        <w:t xml:space="preserve">scope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6EA1AB45" w:rsidR="004E5FF1" w:rsidRDefault="00E6237F">
      <w:r>
        <w:lastRenderedPageBreak/>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3F6C2F">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evidence","type":"article-journal","volume":"95"},"uris":["http://www.mendeley.com/documents/?uuid=925d6c80-52b7-45ec-a6c6-3e33e339965f"]}],"mendeley":{"formattedCitation":"(Wassenaar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00000043" w14:textId="28C20FD8" w:rsidR="004E5FF1" w:rsidRDefault="004E5FF1"/>
    <w:p w14:paraId="37E698E0" w14:textId="2483A730" w:rsidR="0057145C" w:rsidRDefault="0057145C"/>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76C8862F"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942430">
        <w:t>Vienna Pee Dee Belemnite (</w:t>
      </w:r>
      <w:r>
        <w:t>VPDB</w:t>
      </w:r>
      <w:r w:rsidR="00942430">
        <w:t>)</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w:t>
      </w:r>
      <w:proofErr w:type="gramStart"/>
      <w:r w:rsidR="006E35CC">
        <w:t>C:N</w:t>
      </w:r>
      <w:proofErr w:type="gramEnd"/>
      <w:r w:rsidR="006E35CC">
        <w:t>)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183FA0D1" w:rsidR="004E5FF1" w:rsidRDefault="00E6237F">
      <w:bookmarkStart w:id="13" w:name="_heading=h.gjdgxs" w:colFirst="0" w:colLast="0"/>
      <w:bookmarkEnd w:id="13"/>
      <w:r>
        <w:t xml:space="preserve">Statistical analyses and graphing were conducted in R v3.2.2 </w:t>
      </w:r>
      <w:r w:rsidR="003F6C2F">
        <w:fldChar w:fldCharType="begin" w:fldLock="1"/>
      </w:r>
      <w:r w:rsidR="003F6C2F">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Computing","type":"article"},"uris":["http://www.mendeley.com/documents/?uuid=0d52238a-877c-4d78-9d15-6ccce4dab759"]}],"mendeley":{"formattedCitation":"(Team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1136EC">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R","type":"article"},"uris":["http://www.mendeley.com/documents/?uuid=6895906e-aa5c-49bc-a36b-e2a5a785febe"]}],"mendeley":{"formattedCitation":"(Wood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E76A39">
        <w:t>1</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w:t>
      </w:r>
      <w:r>
        <w:lastRenderedPageBreak/>
        <w:t xml:space="preserve">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 is included; Supplemental File 2).</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7436784D"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C64638">
        <w:instrText>ADDIN CSL_CITATION {"citationItems":[{"id":"ITEM-1","itemData":{"author":[{"dropping-particle":"","family":"Parnell","given":"Andrew","non-dropping-particle":"","parse-names":false,"suffix":""}],"id":"ITEM-1","issued":{"date-parts":[["2019"]]},"number":"R Package v.0.4.1","title":"simmr: A stable isotope mixing model.","type":"article"},"uris":["http://www.mendeley.com/documents/?uuid=0a9c83cf-6a17-4022-bc58-c65f36bbd9cf"]}],"mendeley":{"formattedCitation":"(Parnell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59B8B844" w:rsidR="00942430" w:rsidRDefault="00E6237F">
      <w:r>
        <w:t xml:space="preserve">Students following a well-annotated R notebook tutorial </w:t>
      </w:r>
      <w:r w:rsidR="00E76A39">
        <w:t xml:space="preserve">(Supplemental File 1) </w:t>
      </w:r>
      <w:r>
        <w:t xml:space="preserve">produced several graphical representations of the data. These included dual isotope plots (Figure 4), frequency histograms (Figure 5), distance matrices (Figure 6) and cluster plots (Figure 7). Students were able to manage data, generate graphical representations of their data, and answer questions pertinent to the analytical steps they were taking with high levels of success </w:t>
      </w:r>
      <w:commentRangeStart w:id="14"/>
      <w:r>
        <w:t xml:space="preserve">(Table 3). </w:t>
      </w:r>
      <w:r w:rsidR="00073CB6">
        <w:t xml:space="preserve"> </w:t>
      </w:r>
      <w:commentRangeEnd w:id="14"/>
      <w:r w:rsidR="0044205D">
        <w:rPr>
          <w:rStyle w:val="CommentReference"/>
        </w:rPr>
        <w:commentReference w:id="14"/>
      </w:r>
    </w:p>
    <w:p w14:paraId="037C9698" w14:textId="77777777" w:rsidR="001136EC" w:rsidRDefault="001136EC"/>
    <w:p w14:paraId="00000057" w14:textId="77777777" w:rsidR="004E5FF1" w:rsidRDefault="00E6237F">
      <w:pPr>
        <w:rPr>
          <w:b/>
          <w:i/>
        </w:rPr>
      </w:pPr>
      <w:r>
        <w:rPr>
          <w:b/>
          <w:i/>
        </w:rPr>
        <w:lastRenderedPageBreak/>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15"/>
      <w:r>
        <w:rPr>
          <w:b/>
          <w:i/>
        </w:rPr>
        <w:t>Stable Isotopes Results</w:t>
      </w:r>
      <w:commentRangeEnd w:id="15"/>
      <w:r w:rsidR="006E35CC">
        <w:rPr>
          <w:rStyle w:val="CommentReference"/>
        </w:rPr>
        <w:commentReference w:id="15"/>
      </w:r>
    </w:p>
    <w:p w14:paraId="0000005D" w14:textId="21350FE4" w:rsidR="004E5FF1" w:rsidRDefault="00E6237F">
      <w:r>
        <w:t xml:space="preserve">Stable isotopes are useful for assessing organismal trophic levels </w:t>
      </w:r>
      <w:r w:rsidR="001136EC">
        <w:fldChar w:fldCharType="begin" w:fldLock="1"/>
      </w:r>
      <w:r w:rsidR="001136EC">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(Figure 4). Moreover, cluster analysis placed the leech in a group with producers, an herbivore, and a detritivore (Figure 5).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2C6ADC1A" w14:textId="77777777" w:rsidR="00DF1258" w:rsidRDefault="00DF1258" w:rsidP="00DF1258">
      <w:pPr>
        <w:rPr>
          <w:ins w:id="16" w:author="Hannah" w:date="2019-08-20T17:21:00Z"/>
        </w:rPr>
      </w:pPr>
      <w:ins w:id="17" w:author="Hannah" w:date="2019-08-20T17:21:00Z">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xml:space="preserve">. In aquatic environments, however, the signal appears to be driven largely by pH and dissolved inorganic carbon in the system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xml:space="preserve">, which may be highly variable throughout the year. </w:t>
        </w:r>
      </w:ins>
    </w:p>
    <w:p w14:paraId="1A8A8E97" w14:textId="6B1F00C6" w:rsidR="00DF1258" w:rsidRDefault="00DF1258" w:rsidP="00DF1258">
      <w:pPr>
        <w:ind w:firstLine="720"/>
        <w:rPr>
          <w:ins w:id="18" w:author="Hannah" w:date="2019-08-20T17:21:00Z"/>
        </w:rPr>
      </w:pPr>
      <w:ins w:id="19" w:author="Hannah" w:date="2019-08-20T17:21:00Z">
        <w:r>
          <w:t xml:space="preserve">The adage “You are what you eat </w:t>
        </w:r>
      </w:ins>
      <w:ins w:id="20" w:author="Hannah" w:date="2019-08-20T17:32:00Z">
        <w:r w:rsidR="001406B3">
          <w:t xml:space="preserve">plus a few </w:t>
        </w:r>
        <w:proofErr w:type="spellStart"/>
        <w:r w:rsidR="001406B3">
          <w:t>permil</w:t>
        </w:r>
      </w:ins>
      <w:proofErr w:type="spellEnd"/>
      <w:ins w:id="21" w:author="Hannah" w:date="2019-08-20T17:21:00Z">
        <w:r>
          <w:t xml:space="preserve">” </w:t>
        </w:r>
      </w:ins>
      <w:ins w:id="22" w:author="Hannah" w:date="2019-08-20T17:24:00Z">
        <w:r>
          <w:t>(</w:t>
        </w:r>
        <w:commentRangeStart w:id="23"/>
        <w:r w:rsidRPr="00DF1258">
          <w:t>DeNiro</w:t>
        </w:r>
        <w:r>
          <w:t xml:space="preserve"> and Epstein 1976</w:t>
        </w:r>
      </w:ins>
      <w:commentRangeEnd w:id="23"/>
      <w:ins w:id="24" w:author="Hannah" w:date="2019-08-20T17:32:00Z">
        <w:r w:rsidR="001406B3">
          <w:rPr>
            <w:rStyle w:val="CommentReference"/>
          </w:rPr>
          <w:commentReference w:id="23"/>
        </w:r>
      </w:ins>
      <w:ins w:id="25" w:author="Hannah" w:date="2019-08-20T17:24:00Z">
        <w:r>
          <w:t xml:space="preserve">) </w:t>
        </w:r>
      </w:ins>
      <w:ins w:id="26" w:author="Hannah" w:date="2019-08-20T17:21:00Z">
        <w:r>
          <w:t xml:space="preserve">has deservedly become a rule of thumb in ecosystem studies. </w:t>
        </w:r>
      </w:ins>
      <w:ins w:id="27" w:author="Hannah" w:date="2019-08-20T17:25:00Z">
        <w:r>
          <w:t xml:space="preserve">The cumulative effect of fractionation is to produce trophic levels that are enriched </w:t>
        </w:r>
      </w:ins>
      <w:ins w:id="28" w:author="Hannah" w:date="2019-08-20T17:27:00Z">
        <w:r>
          <w:t xml:space="preserve">approximately </w:t>
        </w:r>
      </w:ins>
      <w:ins w:id="29" w:author="Hannah" w:date="2019-08-20T17:25:00Z">
        <w:r>
          <w:t xml:space="preserve">3‰ in </w:t>
        </w:r>
        <w:r>
          <w:sym w:font="Symbol" w:char="F064"/>
        </w:r>
        <w:r>
          <w:rPr>
            <w:vertAlign w:val="superscript"/>
          </w:rPr>
          <w:t>15</w:t>
        </w:r>
        <w:r>
          <w:t xml:space="preserve">N from </w:t>
        </w:r>
      </w:ins>
      <w:ins w:id="30" w:author="Hannah" w:date="2019-08-20T17:26:00Z">
        <w:r>
          <w:t>producers to grazers, grazers to consumers, and so forth, and enriched</w:t>
        </w:r>
      </w:ins>
      <w:ins w:id="31" w:author="Hannah" w:date="2019-08-20T17:27:00Z">
        <w:r>
          <w:t xml:space="preserve"> approximately</w:t>
        </w:r>
      </w:ins>
      <w:ins w:id="32" w:author="Hannah" w:date="2019-08-20T17:26:00Z">
        <w:r>
          <w:t xml:space="preserve"> 1‰ in </w:t>
        </w:r>
        <w:r>
          <w:sym w:font="Symbol" w:char="F064"/>
        </w:r>
        <w:r>
          <w:rPr>
            <w:vertAlign w:val="superscript"/>
          </w:rPr>
          <w:t>13</w:t>
        </w:r>
        <w:r>
          <w:t>C from one</w:t>
        </w:r>
      </w:ins>
      <w:ins w:id="33" w:author="Hannah" w:date="2019-08-20T17:27:00Z">
        <w:r>
          <w:t xml:space="preserve"> level to the next</w:t>
        </w:r>
      </w:ins>
      <w:ins w:id="34" w:author="Hannah" w:date="2019-08-20T17:28:00Z">
        <w:r>
          <w:t xml:space="preserve"> (See</w:t>
        </w:r>
      </w:ins>
      <w:ins w:id="35" w:author="Hannah" w:date="2019-08-20T17:29:00Z">
        <w:r>
          <w:t xml:space="preserve"> Post 2002 for a thorough review of the subject)</w:t>
        </w:r>
      </w:ins>
      <w:ins w:id="36" w:author="Hannah" w:date="2019-08-20T17:27:00Z">
        <w:r>
          <w:t>.</w:t>
        </w:r>
      </w:ins>
      <w:ins w:id="37" w:author="Hannah" w:date="2019-08-20T17:26:00Z">
        <w:r>
          <w:t xml:space="preserve"> </w:t>
        </w:r>
      </w:ins>
      <w:ins w:id="38" w:author="Hannah" w:date="2019-08-20T17:21:00Z">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w:t>
        </w:r>
        <w:bookmarkStart w:id="39" w:name="_GoBack"/>
        <w:bookmarkEnd w:id="39"/>
        <w:r>
          <w:t xml:space="preserve">Fish fins are understood to have long tissue turnover times in the absence of damage, and </w:t>
        </w:r>
        <w:r>
          <w:lastRenderedPageBreak/>
          <w:t xml:space="preserve">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ins>
      <w:ins w:id="40" w:author="Hannah" w:date="2019-08-20T17:31:00Z">
        <w:r w:rsidR="001406B3">
          <w:t>. Stoneflies</w:t>
        </w:r>
      </w:ins>
      <w:ins w:id="41" w:author="Hannah" w:date="2019-08-20T17:21:00Z">
        <w:r>
          <w:t xml:space="preserve"> sampled in the present study were likely representative of the previous fall’s food supply. This “time averaging” effect is an established, though often overlooked</w:t>
        </w:r>
      </w:ins>
      <w:ins w:id="42" w:author="Hannah" w:date="2019-08-20T17:31:00Z">
        <w:r w:rsidR="001406B3">
          <w:t>,</w:t>
        </w:r>
      </w:ins>
      <w:ins w:id="43" w:author="Hannah" w:date="2019-08-20T17:21:00Z">
        <w:r>
          <w:t xml:space="preserve"> consideration </w:t>
        </w:r>
        <w:r>
          <w:fldChar w:fldCharType="begin" w:fldLock="1"/>
        </w:r>
        <w:r>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ins>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191017EC"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91446C">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Consciousness","type":"chapter"},"uris":["http://www.mendeley.com/documents/?uuid=e0873473-ead6-4da0-b146-e8aee94e3ff8"]}],"mendeley":{"formattedCitation":"(Hill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777777" w:rsidR="004E5FF1" w:rsidRDefault="004E5FF1"/>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577FBB50"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91446C">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America","type":"book"},"uris":["http://www.mendeley.com/documents/?uuid=28f04bbd-b7ba-4fb5-90b9-036995517cbd"]}],"mendeley":{"formattedCitation":"(Merritt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44"/>
      <w:r>
        <w:lastRenderedPageBreak/>
        <w:t>Figure 2</w:t>
      </w:r>
      <w:commentRangeEnd w:id="44"/>
      <w:r w:rsidR="001B036A">
        <w:rPr>
          <w:rStyle w:val="CommentReference"/>
        </w:rPr>
        <w:commentReference w:id="44"/>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77777777" w:rsidR="004E5FF1" w:rsidRDefault="00E6237F">
      <w:r>
        <w:lastRenderedPageBreak/>
        <w:t>Figure 3. Depiction of an oblique plankton tow</w:t>
      </w:r>
    </w:p>
    <w:p w14:paraId="00000077" w14:textId="77777777" w:rsidR="004E5FF1" w:rsidRDefault="00E6237F">
      <w:r>
        <w:rPr>
          <w:noProof/>
        </w:rPr>
        <w:drawing>
          <wp:inline distT="0" distB="0" distL="0" distR="0" wp14:anchorId="44F7C2F7" wp14:editId="6FFF5EE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p>
    <w:p w14:paraId="00000078" w14:textId="50F68EEF" w:rsidR="004E5FF1" w:rsidRDefault="00E6237F">
      <w:r>
        <w:t xml:space="preserve">Figure 4.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DF1258" w:rsidRDefault="00DF1258">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DF1258" w:rsidRDefault="00DF125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0000007E" w14:textId="7F7F3077" w:rsidR="004E5FF1" w:rsidRDefault="00E6237F">
      <w:r>
        <w:lastRenderedPageBreak/>
        <w:t>Figure 5.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77777777" w:rsidR="004E5FF1" w:rsidRDefault="00E6237F">
      <w:r>
        <w:t xml:space="preserve">Figure 6.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77777777" w:rsidR="004E5FF1" w:rsidRDefault="00E6237F">
      <w:r>
        <w:lastRenderedPageBreak/>
        <w:t>Figure 7.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DCC8FD5" w14:textId="3E8693AC" w:rsidR="009972DF" w:rsidRPr="009972DF" w:rsidRDefault="0091446C" w:rsidP="009972DF">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972DF" w:rsidRPr="009972DF">
        <w:rPr>
          <w:noProof/>
        </w:rPr>
        <w:t>Baker, J. L., M. S. Lachniet, O. Chervyatsova, Y. Asmerom, and V. J. Polyak. 2017. Holocene warming in western continental Eurasia driven by glacial retreat and greenhouse forcing. Nature Geoscience 10:430.</w:t>
      </w:r>
    </w:p>
    <w:p w14:paraId="4BB6AE7A" w14:textId="77777777" w:rsidR="009972DF" w:rsidRPr="009972DF" w:rsidRDefault="009972DF" w:rsidP="009972DF">
      <w:pPr>
        <w:widowControl w:val="0"/>
        <w:autoSpaceDE w:val="0"/>
        <w:autoSpaceDN w:val="0"/>
        <w:adjustRightInd w:val="0"/>
        <w:ind w:left="480" w:hanging="480"/>
        <w:rPr>
          <w:noProof/>
        </w:rPr>
      </w:pPr>
      <w:r w:rsidRPr="009972DF">
        <w:rPr>
          <w:noProof/>
        </w:rPr>
        <w:t>Bearhop, S., R. W. Furness, G. M. Hilton, and S. C. Votier. 2003. A forensic approach to understanding diet and habitat use from stable isotope analysis of (avian) claw material. Functional Ecology 17:270–275.</w:t>
      </w:r>
    </w:p>
    <w:p w14:paraId="3A505ED4" w14:textId="77777777" w:rsidR="009972DF" w:rsidRPr="009972DF" w:rsidRDefault="009972DF" w:rsidP="009972DF">
      <w:pPr>
        <w:widowControl w:val="0"/>
        <w:autoSpaceDE w:val="0"/>
        <w:autoSpaceDN w:val="0"/>
        <w:adjustRightInd w:val="0"/>
        <w:ind w:left="480" w:hanging="480"/>
        <w:rPr>
          <w:noProof/>
        </w:rPr>
      </w:pPr>
      <w:r w:rsidRPr="009972DF">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3852C30F" w14:textId="77777777" w:rsidR="009972DF" w:rsidRPr="009972DF" w:rsidRDefault="009972DF" w:rsidP="009972DF">
      <w:pPr>
        <w:widowControl w:val="0"/>
        <w:autoSpaceDE w:val="0"/>
        <w:autoSpaceDN w:val="0"/>
        <w:adjustRightInd w:val="0"/>
        <w:ind w:left="480" w:hanging="480"/>
        <w:rPr>
          <w:noProof/>
        </w:rPr>
      </w:pPr>
      <w:r w:rsidRPr="009972DF">
        <w:rPr>
          <w:noProof/>
        </w:rPr>
        <w:t>Boschker, H., and J. Middelburg. 2002. Stable isotopes and biomarkers in microbial ecology. FEMS Microbiology Ecology 40:85–95.</w:t>
      </w:r>
    </w:p>
    <w:p w14:paraId="5A11DA55" w14:textId="77777777" w:rsidR="009972DF" w:rsidRPr="009972DF" w:rsidRDefault="009972DF" w:rsidP="009972DF">
      <w:pPr>
        <w:widowControl w:val="0"/>
        <w:autoSpaceDE w:val="0"/>
        <w:autoSpaceDN w:val="0"/>
        <w:adjustRightInd w:val="0"/>
        <w:ind w:left="480" w:hanging="480"/>
        <w:rPr>
          <w:noProof/>
        </w:rPr>
      </w:pPr>
      <w:r w:rsidRPr="009972DF">
        <w:rPr>
          <w:noProof/>
        </w:rPr>
        <w:t>Bridgham, S. D., J. P. Megonigal, J. K. Keller, N. B. Bliss, and C. Trettin. 2006. The carbon balance of North American wetlands. Wetlands 26:889–916.</w:t>
      </w:r>
    </w:p>
    <w:p w14:paraId="79F1DE72" w14:textId="77777777" w:rsidR="009972DF" w:rsidRPr="009972DF" w:rsidRDefault="009972DF" w:rsidP="009972DF">
      <w:pPr>
        <w:widowControl w:val="0"/>
        <w:autoSpaceDE w:val="0"/>
        <w:autoSpaceDN w:val="0"/>
        <w:adjustRightInd w:val="0"/>
        <w:ind w:left="480" w:hanging="480"/>
        <w:rPr>
          <w:noProof/>
        </w:rPr>
      </w:pPr>
      <w:r w:rsidRPr="009972DF">
        <w:rPr>
          <w:noProof/>
        </w:rPr>
        <w:t>Cerling, T. E. 1984. The stable isotopic composition of modern soil carbonate and its relationship to climate. Earth and Planetary Science Letters 71:229–240.</w:t>
      </w:r>
    </w:p>
    <w:p w14:paraId="4EEFA703" w14:textId="77777777" w:rsidR="009972DF" w:rsidRPr="009972DF" w:rsidRDefault="009972DF" w:rsidP="009972DF">
      <w:pPr>
        <w:widowControl w:val="0"/>
        <w:autoSpaceDE w:val="0"/>
        <w:autoSpaceDN w:val="0"/>
        <w:adjustRightInd w:val="0"/>
        <w:ind w:left="480" w:hanging="480"/>
        <w:rPr>
          <w:noProof/>
        </w:rPr>
      </w:pPr>
      <w:r w:rsidRPr="009972DF">
        <w:rPr>
          <w:noProof/>
        </w:rPr>
        <w:t>Cummins, K. W., and M. J. Klug. 1979. Feeding Ecology of Stream Invertebrates. Annual Review of Ecology and Systematics 10:147–172.</w:t>
      </w:r>
    </w:p>
    <w:p w14:paraId="5AE6F1A2" w14:textId="77777777" w:rsidR="009972DF" w:rsidRPr="009972DF" w:rsidRDefault="009972DF" w:rsidP="009972DF">
      <w:pPr>
        <w:widowControl w:val="0"/>
        <w:autoSpaceDE w:val="0"/>
        <w:autoSpaceDN w:val="0"/>
        <w:adjustRightInd w:val="0"/>
        <w:ind w:left="480" w:hanging="480"/>
        <w:rPr>
          <w:noProof/>
        </w:rPr>
      </w:pPr>
      <w:r w:rsidRPr="009972DF">
        <w:rPr>
          <w:noProof/>
        </w:rPr>
        <w:t>Cummins, K. W., M. A. Wilzbach, D. M. Gates, J. B. Perry, and W. Bruce. 1989. Shredders and Riparian Vegetation stream invertebrates. BioScience 39:24–30.</w:t>
      </w:r>
    </w:p>
    <w:p w14:paraId="68D0C1FE" w14:textId="77777777" w:rsidR="009972DF" w:rsidRPr="009972DF" w:rsidRDefault="009972DF" w:rsidP="009972DF">
      <w:pPr>
        <w:widowControl w:val="0"/>
        <w:autoSpaceDE w:val="0"/>
        <w:autoSpaceDN w:val="0"/>
        <w:adjustRightInd w:val="0"/>
        <w:ind w:left="480" w:hanging="480"/>
        <w:rPr>
          <w:noProof/>
        </w:rPr>
      </w:pPr>
      <w:r w:rsidRPr="009972DF">
        <w:rPr>
          <w:noProof/>
        </w:rPr>
        <w:t>Divine, L. M., B. A. Bluhm, F. J. Mueter, and K. Iken. 2017. Diet analysis of Alaska Arctic snow crabs (Chionoecetes opilio) using stomach contents and δ13C and δ15N stable isotopes. Deep-Sea Research Part II: Topical Studies in Oceanography 135:124–136.</w:t>
      </w:r>
    </w:p>
    <w:p w14:paraId="2BAF2DED" w14:textId="77777777" w:rsidR="009972DF" w:rsidRPr="009972DF" w:rsidRDefault="009972DF" w:rsidP="009972DF">
      <w:pPr>
        <w:widowControl w:val="0"/>
        <w:autoSpaceDE w:val="0"/>
        <w:autoSpaceDN w:val="0"/>
        <w:adjustRightInd w:val="0"/>
        <w:ind w:left="480" w:hanging="480"/>
        <w:rPr>
          <w:noProof/>
        </w:rPr>
      </w:pPr>
      <w:r w:rsidRPr="009972DF">
        <w:rPr>
          <w:noProof/>
        </w:rPr>
        <w:t>Epstein, S., R. Buchsbaum, H. A. Lowenstam, and H. C. Urey. 1953. Revised carbonate-water isotopic temperature scale. Bulletin of the Geological Society of America 64:1315–1326.</w:t>
      </w:r>
    </w:p>
    <w:p w14:paraId="7A81B237" w14:textId="77777777" w:rsidR="009972DF" w:rsidRPr="009972DF" w:rsidRDefault="009972DF" w:rsidP="009972DF">
      <w:pPr>
        <w:widowControl w:val="0"/>
        <w:autoSpaceDE w:val="0"/>
        <w:autoSpaceDN w:val="0"/>
        <w:adjustRightInd w:val="0"/>
        <w:ind w:left="480" w:hanging="480"/>
        <w:rPr>
          <w:noProof/>
        </w:rPr>
      </w:pPr>
      <w:r w:rsidRPr="009972DF">
        <w:rPr>
          <w:noProof/>
        </w:rPr>
        <w:t>Fry, B. 2006. Stable Isotope Ecology. First edition. Springer-Verlag, New York.</w:t>
      </w:r>
    </w:p>
    <w:p w14:paraId="5C9ECF01" w14:textId="77777777" w:rsidR="009972DF" w:rsidRPr="009972DF" w:rsidRDefault="009972DF" w:rsidP="009972DF">
      <w:pPr>
        <w:widowControl w:val="0"/>
        <w:autoSpaceDE w:val="0"/>
        <w:autoSpaceDN w:val="0"/>
        <w:adjustRightInd w:val="0"/>
        <w:ind w:left="480" w:hanging="480"/>
        <w:rPr>
          <w:noProof/>
        </w:rPr>
      </w:pPr>
      <w:r w:rsidRPr="009972DF">
        <w:rPr>
          <w:noProof/>
        </w:rPr>
        <w:t>Hershey, A. E., R. M. Northington, J. C. Finlay, and B. J. Peterson. 2017. Stable Isotopes in Stream Food Webs. Page Methods in Stream Ecology: Third Edition. Elsevier Inc.</w:t>
      </w:r>
    </w:p>
    <w:p w14:paraId="53785046" w14:textId="77777777" w:rsidR="009972DF" w:rsidRPr="009972DF" w:rsidRDefault="009972DF" w:rsidP="009972DF">
      <w:pPr>
        <w:widowControl w:val="0"/>
        <w:autoSpaceDE w:val="0"/>
        <w:autoSpaceDN w:val="0"/>
        <w:adjustRightInd w:val="0"/>
        <w:ind w:left="480" w:hanging="480"/>
        <w:rPr>
          <w:noProof/>
        </w:rPr>
      </w:pPr>
      <w:r w:rsidRPr="009972DF">
        <w:rPr>
          <w:noProof/>
        </w:rPr>
        <w:t>Hilderbrand, G. V., S. D. Farley, C. T. Robbins, T. A. Hanley, K. Titus, and C. Servheen. 1996. Use of stable isotopes to determine diets of living and extinct bears. Canadian Journal of Zoology 74:2080–2088.</w:t>
      </w:r>
    </w:p>
    <w:p w14:paraId="49AC7162" w14:textId="77777777" w:rsidR="009972DF" w:rsidRPr="009972DF" w:rsidRDefault="009972DF" w:rsidP="009972DF">
      <w:pPr>
        <w:widowControl w:val="0"/>
        <w:autoSpaceDE w:val="0"/>
        <w:autoSpaceDN w:val="0"/>
        <w:adjustRightInd w:val="0"/>
        <w:ind w:left="480" w:hanging="480"/>
        <w:rPr>
          <w:noProof/>
        </w:rPr>
      </w:pPr>
      <w:r w:rsidRPr="009972DF">
        <w:rPr>
          <w:noProof/>
        </w:rPr>
        <w:t xml:space="preserve">Hill, S. B., S. Wilson, and K. Watson. 2004. Learning Ecology. A New Approach to Learning and Transforming Ecological Consciousness. Pages 47–64 </w:t>
      </w:r>
      <w:r w:rsidRPr="009972DF">
        <w:rPr>
          <w:i/>
          <w:iCs/>
          <w:noProof/>
        </w:rPr>
        <w:t>in</w:t>
      </w:r>
      <w:r w:rsidRPr="009972DF">
        <w:rPr>
          <w:noProof/>
        </w:rPr>
        <w:t xml:space="preserve"> E. V. O’Sullivan and M. M. Taylor, editors. Learning Toward an Ecological Consciousness: Selected Transformative Practices. Palgrave Macmillan US.</w:t>
      </w:r>
    </w:p>
    <w:p w14:paraId="7786A247" w14:textId="77777777" w:rsidR="009972DF" w:rsidRPr="009972DF" w:rsidRDefault="009972DF" w:rsidP="009972DF">
      <w:pPr>
        <w:widowControl w:val="0"/>
        <w:autoSpaceDE w:val="0"/>
        <w:autoSpaceDN w:val="0"/>
        <w:adjustRightInd w:val="0"/>
        <w:ind w:left="480" w:hanging="480"/>
        <w:rPr>
          <w:noProof/>
        </w:rPr>
      </w:pPr>
      <w:r w:rsidRPr="009972DF">
        <w:rPr>
          <w:noProof/>
        </w:rPr>
        <w:t>Hobson, K. A. 1999. Tracing origins and migration of wildlife using stable isotopes: a review. Oecologia 120:314–326.</w:t>
      </w:r>
    </w:p>
    <w:p w14:paraId="030C6A4B" w14:textId="77777777" w:rsidR="009972DF" w:rsidRPr="009972DF" w:rsidRDefault="009972DF" w:rsidP="009972DF">
      <w:pPr>
        <w:widowControl w:val="0"/>
        <w:autoSpaceDE w:val="0"/>
        <w:autoSpaceDN w:val="0"/>
        <w:adjustRightInd w:val="0"/>
        <w:ind w:left="480" w:hanging="480"/>
        <w:rPr>
          <w:noProof/>
        </w:rPr>
      </w:pPr>
      <w:r w:rsidRPr="009972DF">
        <w:rPr>
          <w:noProof/>
        </w:rPr>
        <w:t>Hobson, K. A., J. F. Piattt, and J. Pitocchelli. 1994. Using Stable Isotopes to Determine Seabird Trophic Relationships. Journal of Animal Ecology 63:786–798.</w:t>
      </w:r>
    </w:p>
    <w:p w14:paraId="0E567353" w14:textId="77777777" w:rsidR="009972DF" w:rsidRPr="009972DF" w:rsidRDefault="009972DF" w:rsidP="009972DF">
      <w:pPr>
        <w:widowControl w:val="0"/>
        <w:autoSpaceDE w:val="0"/>
        <w:autoSpaceDN w:val="0"/>
        <w:adjustRightInd w:val="0"/>
        <w:ind w:left="480" w:hanging="480"/>
        <w:rPr>
          <w:noProof/>
        </w:rPr>
      </w:pPr>
      <w:r w:rsidRPr="009972DF">
        <w:rPr>
          <w:noProof/>
        </w:rPr>
        <w:t>Hogan, J. D., M. J. Blum, J. F. Gilliam, N. Bickford, and P. B. McIntyre. 2014. Consequences of alternative dispersal strategies in a putatively amphidromous fish. Ecology 95:2397–2408.</w:t>
      </w:r>
    </w:p>
    <w:p w14:paraId="2592F3D9" w14:textId="77777777" w:rsidR="009972DF" w:rsidRPr="009972DF" w:rsidRDefault="009972DF" w:rsidP="009972DF">
      <w:pPr>
        <w:widowControl w:val="0"/>
        <w:autoSpaceDE w:val="0"/>
        <w:autoSpaceDN w:val="0"/>
        <w:adjustRightInd w:val="0"/>
        <w:ind w:left="480" w:hanging="480"/>
        <w:rPr>
          <w:noProof/>
        </w:rPr>
      </w:pPr>
      <w:r w:rsidRPr="009972DF">
        <w:rPr>
          <w:noProof/>
        </w:rPr>
        <w:t xml:space="preserve">Hsieh, J. C. C., and C. J. Yapp. 1999. Stable carbon isotope budget of CO2 in a wet, modern soil as inferred from Fe(CO3)OH in pedogenic goethite: Possible role of calcite dissolution. </w:t>
      </w:r>
      <w:r w:rsidRPr="009972DF">
        <w:rPr>
          <w:noProof/>
        </w:rPr>
        <w:lastRenderedPageBreak/>
        <w:t>Geochimica et Cosmochimica Acta 63:767–783.</w:t>
      </w:r>
    </w:p>
    <w:p w14:paraId="11A19B42" w14:textId="77777777" w:rsidR="009972DF" w:rsidRPr="009972DF" w:rsidRDefault="009972DF" w:rsidP="009972DF">
      <w:pPr>
        <w:widowControl w:val="0"/>
        <w:autoSpaceDE w:val="0"/>
        <w:autoSpaceDN w:val="0"/>
        <w:adjustRightInd w:val="0"/>
        <w:ind w:left="480" w:hanging="480"/>
        <w:rPr>
          <w:noProof/>
        </w:rPr>
      </w:pPr>
      <w:r w:rsidRPr="009972DF">
        <w:rPr>
          <w:noProof/>
        </w:rPr>
        <w:t>Jardine, T. D., M. A. Gray, S. M. McWilliam, and R. A. Cunjak. 2005. Stable Isotope Variability in Tissues of Temperate Stream Fishes. Transactions of the American Fisheries Society 134:1103–1110.</w:t>
      </w:r>
    </w:p>
    <w:p w14:paraId="7FCDFB21" w14:textId="77777777" w:rsidR="009972DF" w:rsidRPr="009972DF" w:rsidRDefault="009972DF" w:rsidP="009972DF">
      <w:pPr>
        <w:widowControl w:val="0"/>
        <w:autoSpaceDE w:val="0"/>
        <w:autoSpaceDN w:val="0"/>
        <w:adjustRightInd w:val="0"/>
        <w:ind w:left="480" w:hanging="480"/>
        <w:rPr>
          <w:noProof/>
        </w:rPr>
      </w:pPr>
      <w:r w:rsidRPr="009972DF">
        <w:rPr>
          <w:noProof/>
        </w:rPr>
        <w:t>Lipp, J., P. Trimborn, P. Fritz, H. Moser, B. Becker, and B. Frenzel. 1991. Stable isotopes in tree ring cellulose and climatic change. Tellus 43B:322–330.</w:t>
      </w:r>
    </w:p>
    <w:p w14:paraId="1C281E1F" w14:textId="77777777" w:rsidR="009972DF" w:rsidRPr="009972DF" w:rsidRDefault="009972DF" w:rsidP="009972DF">
      <w:pPr>
        <w:widowControl w:val="0"/>
        <w:autoSpaceDE w:val="0"/>
        <w:autoSpaceDN w:val="0"/>
        <w:adjustRightInd w:val="0"/>
        <w:ind w:left="480" w:hanging="480"/>
        <w:rPr>
          <w:noProof/>
        </w:rPr>
      </w:pPr>
      <w:r w:rsidRPr="009972DF">
        <w:rPr>
          <w:noProof/>
        </w:rPr>
        <w:t>McDermott, F. 2004. Palaeo-climate reconstruction from stable isotope variations in speleothems: A review. Quaternary Science Reviews 23:901–918.</w:t>
      </w:r>
    </w:p>
    <w:p w14:paraId="4A184BED" w14:textId="77777777" w:rsidR="009972DF" w:rsidRPr="009972DF" w:rsidRDefault="009972DF" w:rsidP="009972DF">
      <w:pPr>
        <w:widowControl w:val="0"/>
        <w:autoSpaceDE w:val="0"/>
        <w:autoSpaceDN w:val="0"/>
        <w:adjustRightInd w:val="0"/>
        <w:ind w:left="480" w:hanging="480"/>
        <w:rPr>
          <w:noProof/>
        </w:rPr>
      </w:pPr>
      <w:r w:rsidRPr="009972DF">
        <w:rPr>
          <w:noProof/>
        </w:rPr>
        <w:t>Merritt, R., and K. Cummins. 1996. An introduction to the aquatic insects of North America. 3rd edition. Kendall/Hunt Publishing Company, Dubuque, IA.</w:t>
      </w:r>
    </w:p>
    <w:p w14:paraId="21259393" w14:textId="77777777" w:rsidR="009972DF" w:rsidRPr="009972DF" w:rsidRDefault="009972DF" w:rsidP="009972DF">
      <w:pPr>
        <w:widowControl w:val="0"/>
        <w:autoSpaceDE w:val="0"/>
        <w:autoSpaceDN w:val="0"/>
        <w:adjustRightInd w:val="0"/>
        <w:ind w:left="480" w:hanging="480"/>
        <w:rPr>
          <w:noProof/>
        </w:rPr>
      </w:pPr>
      <w:r w:rsidRPr="009972DF">
        <w:rPr>
          <w:noProof/>
        </w:rPr>
        <w:t>Molles, M., and A. Sher. 2019. Ecology: Concepts &amp; Applications 8th edition. McGraw Hill Education.</w:t>
      </w:r>
    </w:p>
    <w:p w14:paraId="399B2507" w14:textId="77777777" w:rsidR="009972DF" w:rsidRPr="009972DF" w:rsidRDefault="009972DF" w:rsidP="009972DF">
      <w:pPr>
        <w:widowControl w:val="0"/>
        <w:autoSpaceDE w:val="0"/>
        <w:autoSpaceDN w:val="0"/>
        <w:adjustRightInd w:val="0"/>
        <w:ind w:left="480" w:hanging="480"/>
        <w:rPr>
          <w:noProof/>
        </w:rPr>
      </w:pPr>
      <w:r w:rsidRPr="009972DF">
        <w:rPr>
          <w:noProof/>
        </w:rPr>
        <w:t>O’Reilly, C. M., S. R. Alin, P.-D. Plisnier, A. S. Cohen, and B. A. McKee. 2003. Climate change decreases aquatic ecosystem productivity of Lake Tanganyika, Africa. Nature 424:766–768.</w:t>
      </w:r>
    </w:p>
    <w:p w14:paraId="0FE840FB" w14:textId="77777777" w:rsidR="009972DF" w:rsidRPr="009972DF" w:rsidRDefault="009972DF" w:rsidP="009972DF">
      <w:pPr>
        <w:widowControl w:val="0"/>
        <w:autoSpaceDE w:val="0"/>
        <w:autoSpaceDN w:val="0"/>
        <w:adjustRightInd w:val="0"/>
        <w:ind w:left="480" w:hanging="480"/>
        <w:rPr>
          <w:noProof/>
        </w:rPr>
      </w:pPr>
      <w:r w:rsidRPr="009972DF">
        <w:rPr>
          <w:noProof/>
        </w:rPr>
        <w:t>Parnell, A. 2019. simmr: A stable isotope mixing model.</w:t>
      </w:r>
    </w:p>
    <w:p w14:paraId="5C11A2F1" w14:textId="77777777" w:rsidR="009972DF" w:rsidRPr="009972DF" w:rsidRDefault="009972DF" w:rsidP="009972DF">
      <w:pPr>
        <w:widowControl w:val="0"/>
        <w:autoSpaceDE w:val="0"/>
        <w:autoSpaceDN w:val="0"/>
        <w:adjustRightInd w:val="0"/>
        <w:ind w:left="480" w:hanging="480"/>
        <w:rPr>
          <w:noProof/>
        </w:rPr>
      </w:pPr>
      <w:r w:rsidRPr="009972DF">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2BA4D583" w14:textId="77777777" w:rsidR="009972DF" w:rsidRPr="009972DF" w:rsidRDefault="009972DF" w:rsidP="009972DF">
      <w:pPr>
        <w:widowControl w:val="0"/>
        <w:autoSpaceDE w:val="0"/>
        <w:autoSpaceDN w:val="0"/>
        <w:adjustRightInd w:val="0"/>
        <w:ind w:left="480" w:hanging="480"/>
        <w:rPr>
          <w:noProof/>
        </w:rPr>
      </w:pPr>
      <w:r w:rsidRPr="009972DF">
        <w:rPr>
          <w:noProof/>
        </w:rPr>
        <w:t>Peterson, B. J., and B. Fry. 1987. Stable Isotopes in Ecosystem Studies. Annual Review of Ecology and Systematics 18:293–320.</w:t>
      </w:r>
    </w:p>
    <w:p w14:paraId="6D9FD3E2" w14:textId="77777777" w:rsidR="009972DF" w:rsidRPr="009972DF" w:rsidRDefault="009972DF" w:rsidP="009972DF">
      <w:pPr>
        <w:widowControl w:val="0"/>
        <w:autoSpaceDE w:val="0"/>
        <w:autoSpaceDN w:val="0"/>
        <w:adjustRightInd w:val="0"/>
        <w:ind w:left="480" w:hanging="480"/>
        <w:rPr>
          <w:noProof/>
        </w:rPr>
      </w:pPr>
      <w:r w:rsidRPr="009972DF">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7908861" w14:textId="77777777" w:rsidR="009972DF" w:rsidRPr="009972DF" w:rsidRDefault="009972DF" w:rsidP="009972DF">
      <w:pPr>
        <w:widowControl w:val="0"/>
        <w:autoSpaceDE w:val="0"/>
        <w:autoSpaceDN w:val="0"/>
        <w:adjustRightInd w:val="0"/>
        <w:ind w:left="480" w:hanging="480"/>
        <w:rPr>
          <w:noProof/>
        </w:rPr>
      </w:pPr>
      <w:r w:rsidRPr="009972DF">
        <w:rPr>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6ECCADB4" w14:textId="77777777" w:rsidR="009972DF" w:rsidRPr="009972DF" w:rsidRDefault="009972DF" w:rsidP="009972DF">
      <w:pPr>
        <w:widowControl w:val="0"/>
        <w:autoSpaceDE w:val="0"/>
        <w:autoSpaceDN w:val="0"/>
        <w:adjustRightInd w:val="0"/>
        <w:ind w:left="480" w:hanging="480"/>
        <w:rPr>
          <w:noProof/>
        </w:rPr>
      </w:pPr>
      <w:r w:rsidRPr="009972DF">
        <w:rPr>
          <w:noProof/>
        </w:rPr>
        <w:t>Richards, M. P., P. B. Pettitt, E. Trinkaus, F. H. Smith, M. Paunovic, and I. Karavanic. 2000. Neanderthal diet at Vindija and Neanderthal predation: The evidence from stable isotopes. Proceedings of the National Academy of Sciences 97:7663–7666.</w:t>
      </w:r>
    </w:p>
    <w:p w14:paraId="3D30C2A2" w14:textId="77777777" w:rsidR="009972DF" w:rsidRPr="009972DF" w:rsidRDefault="009972DF" w:rsidP="009972DF">
      <w:pPr>
        <w:widowControl w:val="0"/>
        <w:autoSpaceDE w:val="0"/>
        <w:autoSpaceDN w:val="0"/>
        <w:adjustRightInd w:val="0"/>
        <w:ind w:left="480" w:hanging="480"/>
        <w:rPr>
          <w:noProof/>
        </w:rPr>
      </w:pPr>
      <w:r w:rsidRPr="009972DF">
        <w:rPr>
          <w:noProof/>
        </w:rPr>
        <w:t>Rubenstein, D. R., C. P. Chamberlain, R. T. Holmes, M. P. Ayres, J. R. Waldbauer, G. R. Graves, and N. C. Tuross. 2002. Linking breeding and wintering ranges of a migratory songbird using stable isotopes. Science 295:1062–1065.</w:t>
      </w:r>
    </w:p>
    <w:p w14:paraId="12A79E97" w14:textId="77777777" w:rsidR="009972DF" w:rsidRPr="009972DF" w:rsidRDefault="009972DF" w:rsidP="009972DF">
      <w:pPr>
        <w:widowControl w:val="0"/>
        <w:autoSpaceDE w:val="0"/>
        <w:autoSpaceDN w:val="0"/>
        <w:adjustRightInd w:val="0"/>
        <w:ind w:left="480" w:hanging="480"/>
        <w:rPr>
          <w:noProof/>
        </w:rPr>
      </w:pPr>
      <w:r w:rsidRPr="009972DF">
        <w:rPr>
          <w:noProof/>
        </w:rPr>
        <w:t>Rubenstein, D. R., and K. A. Hobson. 2004. From birds to butterflies: Animal movement patterns and stable isotopes. Trends in Ecology and Evolution 19:256–263.</w:t>
      </w:r>
    </w:p>
    <w:p w14:paraId="437BC33F" w14:textId="77777777" w:rsidR="009972DF" w:rsidRPr="009972DF" w:rsidRDefault="009972DF" w:rsidP="009972DF">
      <w:pPr>
        <w:widowControl w:val="0"/>
        <w:autoSpaceDE w:val="0"/>
        <w:autoSpaceDN w:val="0"/>
        <w:adjustRightInd w:val="0"/>
        <w:ind w:left="480" w:hanging="480"/>
        <w:rPr>
          <w:noProof/>
        </w:rPr>
      </w:pPr>
      <w:r w:rsidRPr="009972DF">
        <w:rPr>
          <w:noProof/>
        </w:rPr>
        <w:t>Sharp, Z. 2007. Principles of stable isotope geochemistry. First edition. Prentice Hall, Upper Saddle River, NJ.</w:t>
      </w:r>
    </w:p>
    <w:p w14:paraId="7DFE3128" w14:textId="77777777" w:rsidR="009972DF" w:rsidRPr="009972DF" w:rsidRDefault="009972DF" w:rsidP="009972DF">
      <w:pPr>
        <w:widowControl w:val="0"/>
        <w:autoSpaceDE w:val="0"/>
        <w:autoSpaceDN w:val="0"/>
        <w:adjustRightInd w:val="0"/>
        <w:ind w:left="480" w:hanging="480"/>
        <w:rPr>
          <w:noProof/>
        </w:rPr>
      </w:pPr>
      <w:r w:rsidRPr="009972DF">
        <w:rPr>
          <w:noProof/>
        </w:rPr>
        <w:t>Steinbeiss, S., G. Gleixner, and M. Antonietti. 2009. Effect of biochar amendment on soil carbon balance and soil microbial activity. Soil Biology and Biochemistry 41:1301–1310.</w:t>
      </w:r>
    </w:p>
    <w:p w14:paraId="1BB0D39B" w14:textId="77777777" w:rsidR="009972DF" w:rsidRPr="009972DF" w:rsidRDefault="009972DF" w:rsidP="009972DF">
      <w:pPr>
        <w:widowControl w:val="0"/>
        <w:autoSpaceDE w:val="0"/>
        <w:autoSpaceDN w:val="0"/>
        <w:adjustRightInd w:val="0"/>
        <w:ind w:left="480" w:hanging="480"/>
        <w:rPr>
          <w:noProof/>
        </w:rPr>
      </w:pPr>
      <w:r w:rsidRPr="009972DF">
        <w:rPr>
          <w:noProof/>
        </w:rPr>
        <w:t>Team, R. D. C. 2015. R: A Language and Environment for Statistical Computing. R Foundation for Statistical Computing, Vienna, Austria.</w:t>
      </w:r>
    </w:p>
    <w:p w14:paraId="69B28F63" w14:textId="77777777" w:rsidR="009972DF" w:rsidRPr="009972DF" w:rsidRDefault="009972DF" w:rsidP="009972DF">
      <w:pPr>
        <w:widowControl w:val="0"/>
        <w:autoSpaceDE w:val="0"/>
        <w:autoSpaceDN w:val="0"/>
        <w:adjustRightInd w:val="0"/>
        <w:ind w:left="480" w:hanging="480"/>
        <w:rPr>
          <w:noProof/>
        </w:rPr>
      </w:pPr>
      <w:r w:rsidRPr="009972DF">
        <w:rPr>
          <w:noProof/>
        </w:rPr>
        <w:t xml:space="preserve">Wanamaker, A. D., K. J. Kreutz, H. W. Borns, D. S. Introne, S. Feindel, S. Funder, P. D. Rawson, </w:t>
      </w:r>
      <w:r w:rsidRPr="009972DF">
        <w:rPr>
          <w:noProof/>
        </w:rPr>
        <w:lastRenderedPageBreak/>
        <w:t>and B. J. Barber. 2007. Experimental determination of salinity, temperature. growth, and metabolic effects on shell isotope chemistry of Mytilus edulis collected from Maine and Greenland. Paleoceanography 22:1–12.</w:t>
      </w:r>
    </w:p>
    <w:p w14:paraId="0233BE02" w14:textId="77777777" w:rsidR="009972DF" w:rsidRPr="009972DF" w:rsidRDefault="009972DF" w:rsidP="009972DF">
      <w:pPr>
        <w:widowControl w:val="0"/>
        <w:autoSpaceDE w:val="0"/>
        <w:autoSpaceDN w:val="0"/>
        <w:adjustRightInd w:val="0"/>
        <w:ind w:left="480" w:hanging="480"/>
        <w:rPr>
          <w:noProof/>
        </w:rPr>
      </w:pPr>
      <w:r w:rsidRPr="009972DF">
        <w:rPr>
          <w:noProof/>
        </w:rPr>
        <w:t>Wassenaar, L., and K. Hobson. 1998. Natal origins of migratory monarch butterflies at wintering colonies in Mexico: New isotopic evidence. Proceedings of the National Academy of Science 95:4.</w:t>
      </w:r>
    </w:p>
    <w:p w14:paraId="160CFB91" w14:textId="77777777" w:rsidR="009972DF" w:rsidRPr="009972DF" w:rsidRDefault="009972DF" w:rsidP="009972DF">
      <w:pPr>
        <w:widowControl w:val="0"/>
        <w:autoSpaceDE w:val="0"/>
        <w:autoSpaceDN w:val="0"/>
        <w:adjustRightInd w:val="0"/>
        <w:ind w:left="480" w:hanging="480"/>
        <w:rPr>
          <w:noProof/>
        </w:rPr>
      </w:pPr>
      <w:r w:rsidRPr="009972DF">
        <w:rPr>
          <w:noProof/>
        </w:rPr>
        <w:t>West, J. B., G. J. Bowen, T. E. Cerling, and J. R. Ehleringer. 2006. Stable isotopes as one of nature’s ecological recorders. Trends in Ecology and Evolution 21:408–414.</w:t>
      </w:r>
    </w:p>
    <w:p w14:paraId="0B1B9CEF" w14:textId="77777777" w:rsidR="009972DF" w:rsidRPr="009972DF" w:rsidRDefault="009972DF" w:rsidP="009972DF">
      <w:pPr>
        <w:widowControl w:val="0"/>
        <w:autoSpaceDE w:val="0"/>
        <w:autoSpaceDN w:val="0"/>
        <w:adjustRightInd w:val="0"/>
        <w:ind w:left="480" w:hanging="480"/>
        <w:rPr>
          <w:noProof/>
        </w:rPr>
      </w:pPr>
      <w:r w:rsidRPr="009972DF">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3D602A3B" w14:textId="77777777" w:rsidR="009972DF" w:rsidRPr="009972DF" w:rsidRDefault="009972DF" w:rsidP="009972DF">
      <w:pPr>
        <w:widowControl w:val="0"/>
        <w:autoSpaceDE w:val="0"/>
        <w:autoSpaceDN w:val="0"/>
        <w:adjustRightInd w:val="0"/>
        <w:ind w:left="480" w:hanging="480"/>
        <w:rPr>
          <w:noProof/>
        </w:rPr>
      </w:pPr>
      <w:r w:rsidRPr="009972DF">
        <w:rPr>
          <w:noProof/>
        </w:rPr>
        <w:t>Wickham, H., R. Francois, L. Henry, and K. Muller. 2009. ggplot2: elegant graphics for data analysis. Springer-Verlag, New York, NY.</w:t>
      </w:r>
    </w:p>
    <w:p w14:paraId="2D40F61F" w14:textId="77777777" w:rsidR="009972DF" w:rsidRPr="009972DF" w:rsidRDefault="009972DF" w:rsidP="009972DF">
      <w:pPr>
        <w:widowControl w:val="0"/>
        <w:autoSpaceDE w:val="0"/>
        <w:autoSpaceDN w:val="0"/>
        <w:adjustRightInd w:val="0"/>
        <w:ind w:left="480" w:hanging="480"/>
        <w:rPr>
          <w:noProof/>
        </w:rPr>
      </w:pPr>
      <w:r w:rsidRPr="009972DF">
        <w:rPr>
          <w:noProof/>
        </w:rPr>
        <w:t>Wood, S. 2006. Generalized additive models: an introduction with R. C and Hall.</w:t>
      </w:r>
    </w:p>
    <w:p w14:paraId="302ED130" w14:textId="77777777" w:rsidR="009972DF" w:rsidRPr="009972DF" w:rsidRDefault="009972DF" w:rsidP="009972DF">
      <w:pPr>
        <w:widowControl w:val="0"/>
        <w:autoSpaceDE w:val="0"/>
        <w:autoSpaceDN w:val="0"/>
        <w:adjustRightInd w:val="0"/>
        <w:ind w:left="480" w:hanging="480"/>
        <w:rPr>
          <w:noProof/>
        </w:rPr>
      </w:pPr>
      <w:r w:rsidRPr="009972DF">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306D8A6A" w14:textId="77777777" w:rsidR="00DF1258" w:rsidRDefault="00DF1258">
      <w:pPr>
        <w:pStyle w:val="CommentText"/>
      </w:pPr>
      <w:r>
        <w:rPr>
          <w:rStyle w:val="CommentReference"/>
        </w:rPr>
        <w:annotationRef/>
      </w:r>
      <w:r>
        <w:t>Do you want to highlight college/university?</w:t>
      </w:r>
    </w:p>
    <w:p w14:paraId="13CBA8B4" w14:textId="77777777" w:rsidR="00DF1258" w:rsidRDefault="00DF1258">
      <w:pPr>
        <w:pStyle w:val="CommentText"/>
      </w:pPr>
    </w:p>
    <w:p w14:paraId="47F6D801" w14:textId="45EB2BC4" w:rsidR="00DF1258" w:rsidRDefault="00DF1258">
      <w:pPr>
        <w:pStyle w:val="CommentText"/>
      </w:pPr>
      <w:r>
        <w:t xml:space="preserve">DDH: I don’t think so. This should be doable at the university level, obviously, but high school AP biology teachers could likely pull it off as well if they were so inclined. I’d be curious about what everyone else thinks though. This could be placed somewhere in the discussion. Maybe where we say the exercise could be tailored to other systems?  </w:t>
      </w:r>
    </w:p>
  </w:comment>
  <w:comment w:id="3" w:author="Wanamaker, Alan D [GE AT]" w:date="2019-08-15T10:30:00Z" w:initials="WAD[A">
    <w:p w14:paraId="14D35C39" w14:textId="2754D53C" w:rsidR="00DF1258" w:rsidRDefault="00DF1258">
      <w:pPr>
        <w:pStyle w:val="CommentText"/>
      </w:pPr>
      <w:r>
        <w:rPr>
          <w:rStyle w:val="CommentReference"/>
        </w:rPr>
        <w:annotationRef/>
      </w:r>
      <w:r>
        <w:t>To what?</w:t>
      </w:r>
    </w:p>
  </w:comment>
  <w:comment w:id="14" w:author="Derek Houston" w:date="2019-07-25T17:26:00Z" w:initials="DDH">
    <w:p w14:paraId="76E58B49" w14:textId="301CD1C2" w:rsidR="00DF1258" w:rsidRDefault="00DF1258">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15" w:author="Wanamaker, Alan D [GE AT]" w:date="2019-08-15T10:39:00Z" w:initials="WAD[A">
    <w:p w14:paraId="6949814E" w14:textId="77777777" w:rsidR="00DF1258" w:rsidRDefault="00DF1258">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DF1258" w:rsidRDefault="00DF1258">
      <w:pPr>
        <w:pStyle w:val="CommentText"/>
      </w:pPr>
    </w:p>
    <w:p w14:paraId="688BECE2" w14:textId="2F2B6D29" w:rsidR="00DF1258" w:rsidRDefault="00DF1258">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23" w:author="Hannah" w:date="2019-08-20T17:32:00Z" w:initials="HMC">
    <w:p w14:paraId="7C493DC7" w14:textId="77777777" w:rsidR="001406B3" w:rsidRDefault="001406B3">
      <w:pPr>
        <w:pStyle w:val="CommentText"/>
      </w:pPr>
      <w:r>
        <w:rPr>
          <w:rStyle w:val="CommentReference"/>
        </w:rPr>
        <w:annotationRef/>
      </w:r>
      <w:r>
        <w:t>I have a request for the full article in but just have an abstract for now. The citation is:</w:t>
      </w:r>
    </w:p>
    <w:p w14:paraId="1F6D9EB9" w14:textId="002EB7DD" w:rsidR="001406B3" w:rsidRDefault="001406B3">
      <w:pPr>
        <w:pStyle w:val="CommentText"/>
      </w:pPr>
      <w:r>
        <w:rPr>
          <w:rFonts w:ascii="Arial" w:hAnsi="Arial" w:cs="Arial"/>
          <w:color w:val="222222"/>
          <w:sz w:val="20"/>
          <w:szCs w:val="20"/>
          <w:shd w:val="clear" w:color="auto" w:fill="FFFFFF"/>
        </w:rPr>
        <w:t>DeNiro, M. J., &amp; Epstein, S. (1976). You are what you eat (plus a few ‰): the carbon isotope cycle in food chains. </w:t>
      </w:r>
      <w:r>
        <w:rPr>
          <w:rFonts w:ascii="Arial" w:hAnsi="Arial" w:cs="Arial"/>
          <w:i/>
          <w:iCs/>
          <w:color w:val="222222"/>
          <w:sz w:val="20"/>
          <w:szCs w:val="20"/>
          <w:shd w:val="clear" w:color="auto" w:fill="FFFFFF"/>
        </w:rPr>
        <w:t>Geological Society of America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 834.</w:t>
      </w:r>
    </w:p>
  </w:comment>
  <w:comment w:id="44" w:author="Derek Houston" w:date="2019-07-26T14:32:00Z" w:initials="DDH">
    <w:p w14:paraId="28221FA3" w14:textId="37AD80BB" w:rsidR="00DF1258" w:rsidRDefault="00DF1258">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4D35C39" w15:done="0"/>
  <w15:commentEx w15:paraId="76E58B49" w15:done="0"/>
  <w15:commentEx w15:paraId="688BECE2" w15:done="0"/>
  <w15:commentEx w15:paraId="1F6D9EB9"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4D35C39" w16cid:durableId="20FFB2B0"/>
  <w16cid:commentId w16cid:paraId="76E58B49" w16cid:durableId="20E464AA"/>
  <w16cid:commentId w16cid:paraId="688BECE2" w16cid:durableId="20FFB4E4"/>
  <w16cid:commentId w16cid:paraId="1F6D9EB9" w16cid:durableId="2106AD3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7F04E" w14:textId="77777777" w:rsidR="000F27DE" w:rsidRDefault="000F27DE" w:rsidP="008106CE">
      <w:r>
        <w:separator/>
      </w:r>
    </w:p>
  </w:endnote>
  <w:endnote w:type="continuationSeparator" w:id="0">
    <w:p w14:paraId="0F855E16" w14:textId="77777777" w:rsidR="000F27DE" w:rsidRDefault="000F27DE"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DF1258" w:rsidRDefault="00DF125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DF1258" w:rsidRDefault="00DF1258"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DF1258" w:rsidRDefault="00DF125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DF1258" w:rsidRDefault="00DF1258"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6A3B6" w14:textId="77777777" w:rsidR="000F27DE" w:rsidRDefault="000F27DE" w:rsidP="008106CE">
      <w:r>
        <w:separator/>
      </w:r>
    </w:p>
  </w:footnote>
  <w:footnote w:type="continuationSeparator" w:id="0">
    <w:p w14:paraId="7CE9336B" w14:textId="77777777" w:rsidR="000F27DE" w:rsidRDefault="000F27DE"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6505D"/>
    <w:rsid w:val="00073CB6"/>
    <w:rsid w:val="000F27DE"/>
    <w:rsid w:val="001016FB"/>
    <w:rsid w:val="001136EC"/>
    <w:rsid w:val="001406B3"/>
    <w:rsid w:val="001719B1"/>
    <w:rsid w:val="001B036A"/>
    <w:rsid w:val="002752AC"/>
    <w:rsid w:val="002C0EB9"/>
    <w:rsid w:val="00317A7F"/>
    <w:rsid w:val="003264B6"/>
    <w:rsid w:val="00337836"/>
    <w:rsid w:val="003F6C2F"/>
    <w:rsid w:val="0041344F"/>
    <w:rsid w:val="0044205D"/>
    <w:rsid w:val="004E5FF1"/>
    <w:rsid w:val="0050480D"/>
    <w:rsid w:val="00545AF5"/>
    <w:rsid w:val="00561899"/>
    <w:rsid w:val="0057145C"/>
    <w:rsid w:val="005E1F53"/>
    <w:rsid w:val="005F3ABB"/>
    <w:rsid w:val="005F59C6"/>
    <w:rsid w:val="00602B77"/>
    <w:rsid w:val="00610383"/>
    <w:rsid w:val="0062662B"/>
    <w:rsid w:val="006756E3"/>
    <w:rsid w:val="006B320F"/>
    <w:rsid w:val="006B45B3"/>
    <w:rsid w:val="006E35CC"/>
    <w:rsid w:val="006E5427"/>
    <w:rsid w:val="00744466"/>
    <w:rsid w:val="007510C2"/>
    <w:rsid w:val="00776223"/>
    <w:rsid w:val="008106CE"/>
    <w:rsid w:val="00857796"/>
    <w:rsid w:val="0091446C"/>
    <w:rsid w:val="0093633E"/>
    <w:rsid w:val="00942430"/>
    <w:rsid w:val="009972DF"/>
    <w:rsid w:val="00A80E47"/>
    <w:rsid w:val="00AB6337"/>
    <w:rsid w:val="00AD3582"/>
    <w:rsid w:val="00AE0242"/>
    <w:rsid w:val="00AE329B"/>
    <w:rsid w:val="00B0088C"/>
    <w:rsid w:val="00B23610"/>
    <w:rsid w:val="00B24C68"/>
    <w:rsid w:val="00B318A1"/>
    <w:rsid w:val="00C111F7"/>
    <w:rsid w:val="00C347E5"/>
    <w:rsid w:val="00C64638"/>
    <w:rsid w:val="00C6486D"/>
    <w:rsid w:val="00DD539B"/>
    <w:rsid w:val="00DF1258"/>
    <w:rsid w:val="00E37250"/>
    <w:rsid w:val="00E6237F"/>
    <w:rsid w:val="00E76A39"/>
    <w:rsid w:val="00EF273B"/>
    <w:rsid w:val="00F41473"/>
    <w:rsid w:val="00F469C1"/>
    <w:rsid w:val="00F47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0C757B-B714-4C25-A035-B0A9741A1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22</Pages>
  <Words>24740</Words>
  <Characters>141020</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165430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6</cp:revision>
  <dcterms:created xsi:type="dcterms:W3CDTF">2019-08-19T20:39:00Z</dcterms:created>
  <dcterms:modified xsi:type="dcterms:W3CDTF">2019-08-20T22:35:00Z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aee6940e-d764-3fb9-a2a5-89b44653ac3e</vt:lpwstr>
  </property>
  <property fmtid="{D5CDD505-2E9C-101B-9397-08002B2CF9AE}" pid="24" name="Mendeley Citation Style_1">
    <vt:lpwstr>http://www.zotero.org/styles/ecology</vt:lpwstr>
  </property>
</Properties>
</file>