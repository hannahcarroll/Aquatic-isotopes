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 xml:space="preserve">Using light stable isotopes to assess stream food web ecology in a general ecology laboratory </w:t>
      </w:r>
      <w:commentRangeStart w:id="0"/>
      <w:r>
        <w:rPr>
          <w:b/>
        </w:rPr>
        <w:t>course</w:t>
      </w:r>
      <w:commentRangeEnd w:id="0"/>
      <w:r w:rsidR="001719B1">
        <w:rPr>
          <w:rStyle w:val="CommentReference"/>
        </w:rPr>
        <w:commentReference w:id="0"/>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4BEEB7A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585A35">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2016)","previouslyFormattedCitation":"(Hobson 1999, Rubenstein et al. 2002, Rubenstein and Hobson 2004)"},"properties":{"noteIndex":0},"schema":"https://github.com/citation-style-language/schema/raw/master/csl-citation.json"}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585A35">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2D65A3E8"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75634AA1"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-24‰</w:t>
      </w:r>
      <w:ins w:id="1" w:author="Wanamaker, Alan D [GE AT]" w:date="2019-08-14T16:51:00Z">
        <w:r w:rsidR="0050480D">
          <w:t xml:space="preserve"> (citations)</w:t>
        </w:r>
      </w:ins>
      <w:r>
        <w:t xml:space="preserve">, depending on the kind of plant (C3, C4,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3F35C382" w:rsidR="004E5FF1" w:rsidRDefault="00E6237F">
      <w:pPr>
        <w:ind w:firstLine="720"/>
      </w:pPr>
      <w:r>
        <w:t xml:space="preserve">Freshwater ecosystems </w:t>
      </w:r>
      <w:del w:id="2" w:author="Derek Houston" w:date="2019-08-19T14:58:00Z">
        <w:r w:rsidDel="00AB6337">
          <w:delText xml:space="preserve">can be </w:delText>
        </w:r>
        <w:commentRangeStart w:id="3"/>
        <w:r w:rsidDel="00AB6337">
          <w:delText xml:space="preserve">slightly different </w:delText>
        </w:r>
        <w:commentRangeEnd w:id="3"/>
        <w:r w:rsidR="001719B1" w:rsidDel="00AB6337">
          <w:rPr>
            <w:rStyle w:val="CommentReference"/>
          </w:rPr>
          <w:commentReference w:id="3"/>
        </w:r>
        <w:r w:rsidDel="00AB6337">
          <w:delText>in terms of energy flow because</w:delText>
        </w:r>
      </w:del>
      <w:ins w:id="4" w:author="Derek Houston" w:date="2019-08-19T14:58:00Z">
        <w:r w:rsidR="00AB6337">
          <w:t>receive</w:t>
        </w:r>
      </w:ins>
      <w:r>
        <w:t xml:space="preserve"> </w:t>
      </w:r>
      <w:del w:id="5" w:author="Derek Houston" w:date="2019-08-19T14:59:00Z">
        <w:r w:rsidDel="00AB6337">
          <w:delText>some materials</w:delText>
        </w:r>
      </w:del>
      <w:ins w:id="6" w:author="Derek Houston" w:date="2019-08-19T14:59:00Z">
        <w:r w:rsidR="00AB6337">
          <w:t xml:space="preserve">organic </w:t>
        </w:r>
      </w:ins>
      <w:ins w:id="7" w:author="Derek Houston" w:date="2019-08-19T15:00:00Z">
        <w:r w:rsidR="00AB6337">
          <w:t>matter</w:t>
        </w:r>
      </w:ins>
      <w:r>
        <w:t xml:space="preserve"> from the terrestrial environment </w:t>
      </w:r>
      <w:ins w:id="8" w:author="Derek Houston" w:date="2019-08-19T14:58:00Z">
        <w:r w:rsidR="00AB6337">
          <w:t xml:space="preserve">that </w:t>
        </w:r>
      </w:ins>
      <w:r>
        <w:t>are incorporated as allochthonous material (e.g., dead leaves, fallen branches), otherwise described as course particulate organic matter (CPOM)</w:t>
      </w:r>
      <w:ins w:id="9" w:author="Derek Houston" w:date="2019-08-19T14:58:00Z">
        <w:r w:rsidR="00AB6337">
          <w:t xml:space="preserve">, </w:t>
        </w:r>
      </w:ins>
      <w:ins w:id="10" w:author="Derek Houston" w:date="2019-08-19T15:00:00Z">
        <w:r w:rsidR="00AB6337">
          <w:t>and</w:t>
        </w:r>
      </w:ins>
      <w:ins w:id="11" w:author="Derek Houston" w:date="2019-08-19T14:58:00Z">
        <w:r w:rsidR="00AB6337">
          <w:t xml:space="preserve"> </w:t>
        </w:r>
      </w:ins>
      <w:ins w:id="12" w:author="Derek Houston" w:date="2019-08-19T14:57:00Z">
        <w:r w:rsidR="00AB6337">
          <w:t>impact energy flow</w:t>
        </w:r>
      </w:ins>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00000014" w14:textId="77777777"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w:t>
      </w:r>
      <w:r>
        <w:lastRenderedPageBreak/>
        <w:t xml:space="preserve">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proximal 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77777777" w:rsidR="004E5FF1" w:rsidRDefault="00E6237F">
      <w:pPr>
        <w:numPr>
          <w:ilvl w:val="0"/>
          <w:numId w:val="1"/>
        </w:numPr>
        <w:pBdr>
          <w:top w:val="nil"/>
          <w:left w:val="nil"/>
          <w:bottom w:val="nil"/>
          <w:right w:val="nil"/>
          <w:between w:val="nil"/>
        </w:pBdr>
      </w:pPr>
      <w:r>
        <w:rPr>
          <w:color w:val="000000"/>
        </w:rPr>
        <w:t xml:space="preserve"> define common terminology used in stream ecology: </w:t>
      </w:r>
      <w:proofErr w:type="spellStart"/>
      <w:r>
        <w:rPr>
          <w:color w:val="000000"/>
        </w:rPr>
        <w:t>allochtonous</w:t>
      </w:r>
      <w:proofErr w:type="spellEnd"/>
      <w:r>
        <w:rPr>
          <w:color w:val="000000"/>
        </w:rPr>
        <w:t>/autochthonous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7777777" w:rsidR="004E5FF1" w:rsidRDefault="00E6237F">
      <w:r>
        <w:t xml:space="preserve">Aquatic organisms were sampled from the catch-and-release area on the Taylor River (Figure 2), just below Taylor Park Reservoir, approximately 14 miles northeast of Almont, CO, USA. This </w:t>
      </w:r>
      <w:r>
        <w:lastRenderedPageBreak/>
        <w:t xml:space="preserve">site was chosen because (1) it is a tailwater fishery with a relatively constant water temperature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77777777" w:rsidR="004E5FF1" w:rsidRDefault="00E6237F">
      <w:r>
        <w:t xml:space="preserve">Because we sought to collect organisms from several trophic levels, we employed an array of sampling methods (SLO1). These are outlined as follows: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t>
      </w:r>
      <w:r>
        <w:lastRenderedPageBreak/>
        <w:t xml:space="preserve">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17A2BE64"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(Figure 3)</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1DB08EE9"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a dissecting </w:t>
      </w:r>
      <w:r w:rsidR="00942430">
        <w:t>micro</w:t>
      </w:r>
      <w:r>
        <w:t xml:space="preserve">scope and make accurate identifications (SLO2) and preliminary trophic level designations (SLO3). Prior to sorting, students were instructed to don gloves and were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77777777" w:rsidR="004E5FF1" w:rsidRDefault="00E6237F">
      <w:r>
        <w:tab/>
        <w:t xml:space="preserve">Prior conversations with an aquatic ecologist familiar with the system (Dr. Kevin Alexander, Western Colorado University, personal communication with DDH) divulged 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t>Washing</w:t>
      </w:r>
    </w:p>
    <w:p w14:paraId="00000041" w14:textId="77777777" w:rsidR="004E5FF1" w:rsidRDefault="00E6237F">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 taking care to keep track of sample IDs during the process (SLO4). </w:t>
      </w:r>
    </w:p>
    <w:p w14:paraId="00000042" w14:textId="05504537" w:rsidR="004E5FF1" w:rsidRDefault="00E6237F">
      <w:r>
        <w:lastRenderedPageBreak/>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00000043" w14:textId="28C20FD8" w:rsidR="004E5FF1" w:rsidRDefault="004E5FF1"/>
    <w:p w14:paraId="37E698E0" w14:textId="2483A730" w:rsidR="0057145C" w:rsidRDefault="0057145C"/>
    <w:p w14:paraId="69B19FCC" w14:textId="77777777" w:rsidR="0057145C" w:rsidRDefault="0057145C"/>
    <w:p w14:paraId="00000044" w14:textId="77777777" w:rsidR="004E5FF1" w:rsidRDefault="00E6237F">
      <w:pPr>
        <w:rPr>
          <w:i/>
        </w:rPr>
      </w:pPr>
      <w:r>
        <w:rPr>
          <w:i/>
        </w:rPr>
        <w:t>Drying</w:t>
      </w:r>
    </w:p>
    <w:p w14:paraId="00000045" w14:textId="77777777" w:rsidR="004E5FF1" w:rsidRDefault="00E6237F">
      <w:r>
        <w:t xml:space="preserve">All samples were left to dry in the Petri dishes under the fume hood (a dust free environment) for three days. Once dry, the instructor transferred the samples to a low-temperature drying oven, where they were incubated 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77777777" w:rsidR="004E5FF1" w:rsidRDefault="00E6237F">
      <w:pPr>
        <w:rPr>
          <w:i/>
        </w:rPr>
      </w:pPr>
      <w:r>
        <w:rPr>
          <w:i/>
        </w:rPr>
        <w:t>Iowa State University SIPERG Laboratory</w:t>
      </w:r>
    </w:p>
    <w:p w14:paraId="00000048" w14:textId="76C8862F" w:rsidR="004E5FF1" w:rsidRDefault="00E6237F">
      <w:r>
        <w:t>Once received, samples were placed into tin capsules and immediately sealed. Carbon (δ</w:t>
      </w:r>
      <w:r>
        <w:rPr>
          <w:vertAlign w:val="superscript"/>
        </w:rPr>
        <w:t>13</w:t>
      </w:r>
      <w:proofErr w:type="gramStart"/>
      <w:r>
        <w:t>C )</w:t>
      </w:r>
      <w:proofErr w:type="gramEnd"/>
      <w:r>
        <w:t xml:space="preserve">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942430">
        <w:t>Vienna Pee Dee Belemnite (</w:t>
      </w:r>
      <w:r>
        <w:t>VPDB</w:t>
      </w:r>
      <w:r w:rsidR="00942430">
        <w:t>)</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w:t>
      </w:r>
      <w:proofErr w:type="gramStart"/>
      <w:r w:rsidR="006E35CC">
        <w:t>C:N</w:t>
      </w:r>
      <w:proofErr w:type="gramEnd"/>
      <w:r w:rsidR="006E35CC">
        <w:t>)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268C9B10" w:rsidR="004E5FF1" w:rsidRDefault="00E6237F">
      <w:bookmarkStart w:id="13" w:name="_heading=h.gjdgxs" w:colFirst="0" w:colLast="0"/>
      <w:bookmarkEnd w:id="13"/>
      <w:r>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E76A39">
        <w:t>1</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w:t>
      </w:r>
      <w:r>
        <w:lastRenderedPageBreak/>
        <w:t xml:space="preserve">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 is included; Supplemental File 2).</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7145915A" w:rsidR="00942430" w:rsidRDefault="00942430">
      <w:r>
        <w:tab/>
        <w:t xml:space="preserve">A separate advanced R tutorial </w:t>
      </w:r>
      <w:r w:rsidR="001B036A">
        <w:t>was tested by 3 undergraduate students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Students agreed to act as testers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Students turned in completed versions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77777777"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C ranged from -17.5385‰ to -29.5126‰, and corrected δ</w:t>
      </w:r>
      <w:r>
        <w:rPr>
          <w:vertAlign w:val="superscript"/>
        </w:rPr>
        <w:t>15</w:t>
      </w:r>
      <w:r>
        <w:t xml:space="preserve">N ranged from 8.4066‰ to 49.2551‰ (Table 2). </w:t>
      </w:r>
    </w:p>
    <w:p w14:paraId="00000053" w14:textId="77777777" w:rsidR="004E5FF1" w:rsidRDefault="004E5FF1"/>
    <w:p w14:paraId="00000054" w14:textId="77777777" w:rsidR="004E5FF1" w:rsidRDefault="00E6237F">
      <w:pPr>
        <w:rPr>
          <w:b/>
          <w:i/>
        </w:rPr>
      </w:pPr>
      <w:r>
        <w:rPr>
          <w:b/>
          <w:i/>
        </w:rPr>
        <w:t>Data Analyses</w:t>
      </w:r>
    </w:p>
    <w:p w14:paraId="54D72401" w14:textId="59B8B844" w:rsidR="00942430" w:rsidRDefault="00E6237F">
      <w:r>
        <w:t xml:space="preserve">Students following a well-annotated R notebook tutorial </w:t>
      </w:r>
      <w:r w:rsidR="00E76A39">
        <w:t xml:space="preserve">(Supplemental File 1) </w:t>
      </w:r>
      <w:r>
        <w:t xml:space="preserve">produced several graphical representations of the data. These included dual isotope plots (Figure 4), frequency histograms (Figure 5), distance matrices (Figure 6) and cluster plots (Figure 7). Students were able to manage data, generate graphical representations of their data, and answer questions pertinent to the analytical steps they were taking with high levels of success </w:t>
      </w:r>
      <w:commentRangeStart w:id="14"/>
      <w:r>
        <w:t xml:space="preserve">(Table 3). </w:t>
      </w:r>
      <w:r w:rsidR="00073CB6">
        <w:t xml:space="preserve"> </w:t>
      </w:r>
      <w:commentRangeEnd w:id="14"/>
      <w:r w:rsidR="0044205D">
        <w:rPr>
          <w:rStyle w:val="CommentReference"/>
        </w:rPr>
        <w:commentReference w:id="14"/>
      </w:r>
    </w:p>
    <w:p w14:paraId="037C9698" w14:textId="77777777" w:rsidR="001136EC" w:rsidRDefault="001136EC"/>
    <w:p w14:paraId="00000057" w14:textId="77777777" w:rsidR="004E5FF1" w:rsidRDefault="00E6237F">
      <w:pPr>
        <w:rPr>
          <w:b/>
          <w:i/>
        </w:rPr>
      </w:pPr>
      <w:r>
        <w:rPr>
          <w:b/>
          <w:i/>
        </w:rPr>
        <w:lastRenderedPageBreak/>
        <w:t>SLO Results</w:t>
      </w:r>
    </w:p>
    <w:p w14:paraId="00000058" w14:textId="77CE5F4E" w:rsidR="004E5FF1" w:rsidRDefault="00E6237F">
      <w:r>
        <w:t xml:space="preserve">Student success rates were substantial for each of the student learning outcomes for a general ecology laboratory course with 21 registered undergraduate students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commentRangeStart w:id="15"/>
      <w:r>
        <w:rPr>
          <w:b/>
          <w:i/>
        </w:rPr>
        <w:t>Stable Isotopes Results</w:t>
      </w:r>
      <w:commentRangeEnd w:id="15"/>
      <w:r w:rsidR="006E35CC">
        <w:rPr>
          <w:rStyle w:val="CommentReference"/>
        </w:rPr>
        <w:commentReference w:id="15"/>
      </w:r>
    </w:p>
    <w:p w14:paraId="0000005D" w14:textId="7781332C"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w:t>
      </w:r>
      <w:proofErr w:type="gramStart"/>
      <w:r>
        <w:t>status</w:t>
      </w:r>
      <w:proofErr w:type="gramEnd"/>
      <w:r>
        <w:t xml:space="preserve">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(Figure 4). Moreover, cluster analysis placed the leech in a group with producers, an herbivore, and a detritivore (Figure 5).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Supplemental File 2</w:t>
      </w:r>
      <w:r>
        <w:t>)</w:t>
      </w:r>
      <w:sdt>
        <w:sdtPr>
          <w:tag w:val="goog_rdk_4"/>
          <w:id w:val="-131484074"/>
        </w:sdtPr>
        <w:sdtContent/>
      </w:sdt>
      <w:r>
        <w:t xml:space="preserve">. </w:t>
      </w:r>
    </w:p>
    <w:p w14:paraId="2C6ADC1A" w14:textId="7CBE4047" w:rsidR="00DF1258" w:rsidRPr="00D417F0" w:rsidRDefault="00DF1258" w:rsidP="00DF1258">
      <w:pPr>
        <w:rPr>
          <w:ins w:id="16" w:author="Hannah" w:date="2019-08-20T17:21:00Z"/>
        </w:rPr>
      </w:pPr>
      <w:ins w:id="17" w:author="Hannah" w:date="2019-08-20T17:21:00Z">
        <w:r>
          <w:tab/>
        </w:r>
        <w:commentRangeStart w:id="18"/>
        <w:r>
          <w:t>Both</w:t>
        </w:r>
      </w:ins>
      <w:commentRangeEnd w:id="18"/>
      <w:ins w:id="19" w:author="Hannah" w:date="2019-08-20T18:37:00Z">
        <w:r w:rsidR="00CF1120">
          <w:rPr>
            <w:rStyle w:val="CommentReference"/>
          </w:rPr>
          <w:commentReference w:id="18"/>
        </w:r>
      </w:ins>
      <w:ins w:id="20" w:author="Hannah" w:date="2019-08-20T17:21:00Z">
        <w:r>
          <w:t xml:space="preserve">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ins>
      <w:ins w:id="21" w:author="Hannah" w:date="2019-08-20T17:49:00Z">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ins>
      <w:ins w:id="22" w:author="Hannah" w:date="2019-08-20T17:21:00Z">
        <w:r>
          <w:t>. This is due not only to the effects of lower growing season 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ins>
      <w:ins w:id="23" w:author="Hannah" w:date="2019-08-20T18:29:00Z">
        <w:r w:rsidR="00CF1120">
          <w:t xml:space="preserve"> (DIC)</w:t>
        </w:r>
      </w:ins>
      <w:ins w:id="24" w:author="Hannah" w:date="2019-08-20T17:21:00Z">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ins>
      <w:ins w:id="25" w:author="Hannah" w:date="2019-08-20T17:46:00Z">
        <w:r w:rsidR="00D417F0">
          <w:t xml:space="preserve"> and from location to location</w:t>
        </w:r>
      </w:ins>
      <w:ins w:id="26" w:author="Hannah" w:date="2019-08-20T17:21:00Z">
        <w:r>
          <w:t xml:space="preserve">. </w:t>
        </w:r>
      </w:ins>
      <w:ins w:id="27" w:author="Hannah" w:date="2019-08-20T18:31:00Z">
        <w:r w:rsidR="00CF1120">
          <w:t>P</w:t>
        </w:r>
      </w:ins>
      <w:ins w:id="28" w:author="Hannah" w:date="2019-08-20T17:36:00Z">
        <w:r w:rsidR="00A71A4A">
          <w:t xml:space="preserve">lants </w:t>
        </w:r>
      </w:ins>
      <w:ins w:id="29" w:author="Hannah" w:date="2019-08-20T18:28:00Z">
        <w:r w:rsidR="00CF1120">
          <w:t>incorporate the DIC</w:t>
        </w:r>
      </w:ins>
      <w:ins w:id="30" w:author="Hannah" w:date="2019-08-20T18:29:00Z">
        <w:r w:rsidR="00CF1120">
          <w:t xml:space="preserve"> into their tissues and </w:t>
        </w:r>
      </w:ins>
      <w:ins w:id="31" w:author="Hannah" w:date="2019-08-20T18:31:00Z">
        <w:r w:rsidR="00CF1120">
          <w:t xml:space="preserve">in turn </w:t>
        </w:r>
      </w:ins>
      <w:ins w:id="32" w:author="Hannah" w:date="2019-08-20T18:29:00Z">
        <w:r w:rsidR="00CF1120">
          <w:t>serve as the ultimate source of organic carbon for the vast majority of the rest of the organisms</w:t>
        </w:r>
      </w:ins>
      <w:ins w:id="33" w:author="Hannah" w:date="2019-08-20T18:31:00Z">
        <w:r w:rsidR="00CF1120">
          <w:t>.</w:t>
        </w:r>
      </w:ins>
      <w:ins w:id="34" w:author="Hannah" w:date="2019-08-20T17:36:00Z">
        <w:r w:rsidR="00A71A4A">
          <w:t xml:space="preserve"> </w:t>
        </w:r>
      </w:ins>
      <w:ins w:id="35" w:author="Hannah" w:date="2019-08-20T18:31:00Z">
        <w:r w:rsidR="00CF1120">
          <w:t>T</w:t>
        </w:r>
      </w:ins>
      <w:ins w:id="36" w:author="Hannah" w:date="2019-08-20T17:36:00Z">
        <w:r w:rsidR="00A71A4A">
          <w:t xml:space="preserve">he absolute </w:t>
        </w:r>
      </w:ins>
      <w:ins w:id="37" w:author="Hannah" w:date="2019-08-20T17:37:00Z">
        <w:r w:rsidR="00A71A4A">
          <w:sym w:font="Symbol" w:char="F064"/>
        </w:r>
        <w:r w:rsidR="00A71A4A">
          <w:rPr>
            <w:vertAlign w:val="superscript"/>
          </w:rPr>
          <w:t>13</w:t>
        </w:r>
        <w:r w:rsidR="00A71A4A">
          <w:t>C</w:t>
        </w:r>
        <w:r w:rsidR="00A71A4A">
          <w:t xml:space="preserve"> values of </w:t>
        </w:r>
      </w:ins>
      <w:ins w:id="38" w:author="Hannah" w:date="2019-08-20T17:39:00Z">
        <w:r w:rsidR="00A71A4A">
          <w:t xml:space="preserve">higher trophic level </w:t>
        </w:r>
      </w:ins>
      <w:ins w:id="39" w:author="Hannah" w:date="2019-08-20T17:37:00Z">
        <w:r w:rsidR="00A71A4A">
          <w:t>organisms may be shifted relative to other locations, seasons, and elevations</w:t>
        </w:r>
      </w:ins>
      <w:ins w:id="40" w:author="Hannah" w:date="2019-08-20T18:31:00Z">
        <w:r w:rsidR="00CF1120">
          <w:t xml:space="preserve"> because of</w:t>
        </w:r>
      </w:ins>
      <w:ins w:id="41" w:author="Hannah" w:date="2019-08-20T18:32:00Z">
        <w:r w:rsidR="00CF1120">
          <w:t xml:space="preserve"> the original DIC signature on which the system is based</w:t>
        </w:r>
      </w:ins>
      <w:ins w:id="42" w:author="Hannah" w:date="2019-08-20T17:37:00Z">
        <w:r w:rsidR="00A71A4A">
          <w:t>. For this reason,</w:t>
        </w:r>
      </w:ins>
      <w:ins w:id="43" w:author="Hannah" w:date="2019-08-20T17:38:00Z">
        <w:r w:rsidR="00A71A4A">
          <w:t xml:space="preserve"> ecosystems cannot be directly compared without careful</w:t>
        </w:r>
      </w:ins>
      <w:ins w:id="44" w:author="Hannah" w:date="2019-08-20T17:39:00Z">
        <w:r w:rsidR="00A71A4A">
          <w:t xml:space="preserve"> site</w:t>
        </w:r>
      </w:ins>
      <w:ins w:id="45" w:author="Hannah" w:date="2019-08-20T17:38:00Z">
        <w:r w:rsidR="00A71A4A">
          <w:t xml:space="preserve"> selection </w:t>
        </w:r>
      </w:ins>
      <w:ins w:id="46" w:author="Hannah" w:date="2019-08-20T18:32:00Z">
        <w:r w:rsidR="00CF1120">
          <w:t>and controls</w:t>
        </w:r>
      </w:ins>
      <w:ins w:id="47" w:author="Hannah" w:date="2019-08-20T17:38:00Z">
        <w:r w:rsidR="00A71A4A">
          <w:t>.</w:t>
        </w:r>
      </w:ins>
      <w:ins w:id="48" w:author="Hannah" w:date="2019-08-20T17:41:00Z">
        <w:r w:rsidR="00D417F0">
          <w:t xml:space="preserve"> Care should therefore be taken when instructing students to reference appropriate literature</w:t>
        </w:r>
      </w:ins>
      <w:ins w:id="49" w:author="Hannah" w:date="2019-08-20T17:45:00Z">
        <w:r w:rsidR="00D417F0">
          <w:t>.</w:t>
        </w:r>
      </w:ins>
      <w:ins w:id="50" w:author="Hannah" w:date="2019-08-20T17:42:00Z">
        <w:r w:rsidR="00D417F0">
          <w:t xml:space="preserve"> </w:t>
        </w:r>
      </w:ins>
      <w:ins w:id="51" w:author="Hannah" w:date="2019-08-20T17:45:00Z">
        <w:r w:rsidR="00D417F0">
          <w:t>Students</w:t>
        </w:r>
      </w:ins>
      <w:ins w:id="52" w:author="Hannah" w:date="2019-08-20T17:42:00Z">
        <w:r w:rsidR="00D417F0">
          <w:t xml:space="preserve"> must be </w:t>
        </w:r>
      </w:ins>
      <w:ins w:id="53" w:author="Hannah" w:date="2019-08-20T17:43:00Z">
        <w:r w:rsidR="00D417F0">
          <w:t>asked</w:t>
        </w:r>
      </w:ins>
      <w:ins w:id="54" w:author="Hannah" w:date="2019-08-20T17:42:00Z">
        <w:r w:rsidR="00D417F0">
          <w:t xml:space="preserve"> to </w:t>
        </w:r>
      </w:ins>
      <w:ins w:id="55" w:author="Hannah" w:date="2019-08-20T17:46:00Z">
        <w:r w:rsidR="00D417F0">
          <w:t>compare</w:t>
        </w:r>
      </w:ins>
      <w:ins w:id="56" w:author="Hannah" w:date="2019-08-20T17:42:00Z">
        <w:r w:rsidR="00D417F0">
          <w:t xml:space="preserve"> offsets </w:t>
        </w:r>
      </w:ins>
      <w:ins w:id="57" w:author="Hannah" w:date="2019-08-20T17:44:00Z">
        <w:r w:rsidR="00D417F0">
          <w:t xml:space="preserve">in the isotopic signatures </w:t>
        </w:r>
      </w:ins>
      <w:ins w:id="58" w:author="Hannah" w:date="2019-08-20T17:42:00Z">
        <w:r w:rsidR="00D417F0">
          <w:t>between trophic levels</w:t>
        </w:r>
      </w:ins>
      <w:ins w:id="59" w:author="Hannah" w:date="2019-08-20T17:44:00Z">
        <w:r w:rsidR="00D417F0">
          <w:t xml:space="preserve"> </w:t>
        </w:r>
      </w:ins>
      <w:ins w:id="60" w:author="Hannah" w:date="2019-08-20T17:45:00Z">
        <w:r w:rsidR="00D417F0">
          <w:t>in</w:t>
        </w:r>
      </w:ins>
      <w:ins w:id="61" w:author="Hannah" w:date="2019-08-20T17:44:00Z">
        <w:r w:rsidR="00D417F0">
          <w:t xml:space="preserve"> their study and others</w:t>
        </w:r>
      </w:ins>
      <w:ins w:id="62" w:author="Hannah" w:date="2019-08-20T17:42:00Z">
        <w:r w:rsidR="00D417F0">
          <w:t xml:space="preserve">, not the absolute values, unless </w:t>
        </w:r>
      </w:ins>
      <w:ins w:id="63" w:author="Hannah" w:date="2019-08-20T17:43:00Z">
        <w:r w:rsidR="00D417F0">
          <w:t xml:space="preserve">differences between locations are </w:t>
        </w:r>
      </w:ins>
      <w:ins w:id="64" w:author="Hannah" w:date="2019-08-20T17:42:00Z">
        <w:r w:rsidR="00D417F0">
          <w:t>made an explicit goal of the exercise.</w:t>
        </w:r>
      </w:ins>
    </w:p>
    <w:p w14:paraId="1A8A8E97" w14:textId="7D13EB2D" w:rsidR="00DF1258" w:rsidRDefault="00DF1258" w:rsidP="00DF1258">
      <w:pPr>
        <w:ind w:firstLine="720"/>
        <w:rPr>
          <w:ins w:id="65" w:author="Hannah" w:date="2019-08-20T17:21:00Z"/>
        </w:rPr>
      </w:pPr>
      <w:ins w:id="66" w:author="Hannah" w:date="2019-08-20T17:21:00Z">
        <w:r>
          <w:lastRenderedPageBreak/>
          <w:t xml:space="preserve">The adage “You are what you eat </w:t>
        </w:r>
      </w:ins>
      <w:ins w:id="67" w:author="Hannah" w:date="2019-08-20T17:32:00Z">
        <w:r w:rsidR="001406B3">
          <w:t xml:space="preserve">plus a few </w:t>
        </w:r>
        <w:proofErr w:type="spellStart"/>
        <w:r w:rsidR="001406B3">
          <w:t>permil</w:t>
        </w:r>
      </w:ins>
      <w:proofErr w:type="spellEnd"/>
      <w:ins w:id="68" w:author="Hannah" w:date="2019-08-20T17:21:00Z">
        <w:r>
          <w:t xml:space="preserve">” </w:t>
        </w:r>
      </w:ins>
      <w:ins w:id="69" w:author="Hannah" w:date="2019-08-20T17:24:00Z">
        <w:r>
          <w:t>(</w:t>
        </w:r>
        <w:commentRangeStart w:id="70"/>
        <w:r w:rsidRPr="00DF1258">
          <w:t>DeNiro</w:t>
        </w:r>
        <w:r>
          <w:t xml:space="preserve"> and Epstein 1976</w:t>
        </w:r>
      </w:ins>
      <w:commentRangeEnd w:id="70"/>
      <w:ins w:id="71" w:author="Hannah" w:date="2019-08-20T17:32:00Z">
        <w:r w:rsidR="001406B3">
          <w:rPr>
            <w:rStyle w:val="CommentReference"/>
          </w:rPr>
          <w:commentReference w:id="70"/>
        </w:r>
      </w:ins>
      <w:ins w:id="72" w:author="Hannah" w:date="2019-08-20T17:24:00Z">
        <w:r>
          <w:t xml:space="preserve">) </w:t>
        </w:r>
      </w:ins>
      <w:ins w:id="73" w:author="Hannah" w:date="2019-08-20T17:21:00Z">
        <w:r>
          <w:t xml:space="preserve">has deservedly become a rule of thumb in ecosystem studies. </w:t>
        </w:r>
      </w:ins>
      <w:ins w:id="74" w:author="Hannah" w:date="2019-08-20T17:25:00Z">
        <w:r>
          <w:t>The cumulative effect of</w:t>
        </w:r>
      </w:ins>
      <w:ins w:id="75" w:author="Hannah" w:date="2019-08-20T17:51:00Z">
        <w:r w:rsidR="00585A35">
          <w:t xml:space="preserve"> biological isotopic</w:t>
        </w:r>
      </w:ins>
      <w:ins w:id="76" w:author="Hannah" w:date="2019-08-20T17:25:00Z">
        <w:r>
          <w:t xml:space="preserve"> fractionation is to produce trophic levels that are enriched </w:t>
        </w:r>
      </w:ins>
      <w:ins w:id="77" w:author="Hannah" w:date="2019-08-20T17:27:00Z">
        <w:r>
          <w:t xml:space="preserve">approximately </w:t>
        </w:r>
      </w:ins>
      <w:ins w:id="78" w:author="Hannah" w:date="2019-08-20T17:25:00Z">
        <w:r>
          <w:t xml:space="preserve">3‰ in </w:t>
        </w:r>
        <w:r>
          <w:sym w:font="Symbol" w:char="F064"/>
        </w:r>
        <w:r>
          <w:rPr>
            <w:vertAlign w:val="superscript"/>
          </w:rPr>
          <w:t>15</w:t>
        </w:r>
        <w:r>
          <w:t xml:space="preserve">N from </w:t>
        </w:r>
      </w:ins>
      <w:ins w:id="79" w:author="Hannah" w:date="2019-08-20T17:26:00Z">
        <w:r>
          <w:t xml:space="preserve">producers to grazers, grazers to </w:t>
        </w:r>
      </w:ins>
      <w:ins w:id="80" w:author="Hannah" w:date="2019-08-20T18:41:00Z">
        <w:r w:rsidR="003364F9">
          <w:t>secondary consumers</w:t>
        </w:r>
      </w:ins>
      <w:ins w:id="81" w:author="Hannah" w:date="2019-08-20T17:26:00Z">
        <w:r>
          <w:t>, and so forth, and enriched</w:t>
        </w:r>
      </w:ins>
      <w:ins w:id="82" w:author="Hannah" w:date="2019-08-20T17:27:00Z">
        <w:r>
          <w:t xml:space="preserve"> approximately</w:t>
        </w:r>
      </w:ins>
      <w:ins w:id="83" w:author="Hannah" w:date="2019-08-20T17:26:00Z">
        <w:r>
          <w:t xml:space="preserve"> 1‰ in </w:t>
        </w:r>
        <w:r>
          <w:sym w:font="Symbol" w:char="F064"/>
        </w:r>
        <w:r>
          <w:rPr>
            <w:vertAlign w:val="superscript"/>
          </w:rPr>
          <w:t>13</w:t>
        </w:r>
        <w:r>
          <w:t>C from one</w:t>
        </w:r>
      </w:ins>
      <w:ins w:id="84" w:author="Hannah" w:date="2019-08-20T17:27:00Z">
        <w:r>
          <w:t xml:space="preserve"> level to the next</w:t>
        </w:r>
      </w:ins>
      <w:ins w:id="85" w:author="Hannah" w:date="2019-08-20T17:52:00Z">
        <w:r w:rsidR="00585A35">
          <w:t xml:space="preserve"> in terrestrial systems</w:t>
        </w:r>
      </w:ins>
      <w:ins w:id="86" w:author="Hannah" w:date="2019-08-20T17:28:00Z">
        <w:r>
          <w:t xml:space="preserve"> (</w:t>
        </w:r>
      </w:ins>
      <w:ins w:id="87" w:author="Hannah" w:date="2019-08-20T18:35:00Z">
        <w:r w:rsidR="00CF1120">
          <w:t>s</w:t>
        </w:r>
      </w:ins>
      <w:ins w:id="88" w:author="Hannah" w:date="2019-08-20T17:28:00Z">
        <w:r>
          <w:t>ee</w:t>
        </w:r>
      </w:ins>
      <w:ins w:id="89" w:author="Hannah" w:date="2019-08-20T17:29:00Z">
        <w:r>
          <w:t xml:space="preserve"> Post 2002 for a thorough review of the subject)</w:t>
        </w:r>
      </w:ins>
      <w:ins w:id="90" w:author="Hannah" w:date="2019-08-20T17:27:00Z">
        <w:r>
          <w:t>.</w:t>
        </w:r>
      </w:ins>
      <w:ins w:id="91" w:author="Hannah" w:date="2019-08-20T17:26:00Z">
        <w:r>
          <w:t xml:space="preserve"> </w:t>
        </w:r>
      </w:ins>
      <w:ins w:id="92" w:author="Hannah" w:date="2019-08-20T17:52:00Z">
        <w:r w:rsidR="00585A35">
          <w:sym w:font="Symbol" w:char="F064"/>
        </w:r>
        <w:r w:rsidR="00585A35">
          <w:rPr>
            <w:vertAlign w:val="superscript"/>
          </w:rPr>
          <w:t>13</w:t>
        </w:r>
        <w:r w:rsidR="00585A35">
          <w:t xml:space="preserve">C </w:t>
        </w:r>
        <w:r w:rsidR="00585A35">
          <w:t xml:space="preserve"> </w:t>
        </w:r>
      </w:ins>
      <w:ins w:id="93" w:author="Hannah" w:date="2019-08-20T17:55:00Z">
        <w:r w:rsidR="00585A35">
          <w:t>enrichment</w:t>
        </w:r>
      </w:ins>
      <w:ins w:id="94" w:author="Hannah" w:date="2019-08-20T17:52:00Z">
        <w:r w:rsidR="00585A35">
          <w:t xml:space="preserve"> is</w:t>
        </w:r>
      </w:ins>
      <w:ins w:id="95" w:author="Hannah" w:date="2019-08-20T17:55:00Z">
        <w:r w:rsidR="00585A35">
          <w:t xml:space="preserve"> smaller </w:t>
        </w:r>
      </w:ins>
      <w:ins w:id="96" w:author="Hannah" w:date="2019-08-20T17:52:00Z">
        <w:r w:rsidR="00585A35">
          <w:t>in</w:t>
        </w:r>
      </w:ins>
      <w:ins w:id="97" w:author="Hannah" w:date="2019-08-20T17:53:00Z">
        <w:r w:rsidR="00585A35">
          <w:t xml:space="preserve"> freshwater</w:t>
        </w:r>
      </w:ins>
      <w:ins w:id="98" w:author="Hannah" w:date="2019-08-20T17:52:00Z">
        <w:r w:rsidR="00585A35">
          <w:t xml:space="preserve"> systems,</w:t>
        </w:r>
      </w:ins>
      <w:ins w:id="99" w:author="Hannah" w:date="2019-08-20T17:53:00Z">
        <w:r w:rsidR="00585A35">
          <w:t xml:space="preserve"> averaging 0.2‰ </w:t>
        </w:r>
        <w:r w:rsidR="00585A35">
          <w:fldChar w:fldCharType="begin" w:fldLock="1"/>
        </w:r>
      </w:ins>
      <w:r w:rsidR="00585A35">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ins w:id="100" w:author="Hannah" w:date="2019-08-20T17:53:00Z">
        <w:r w:rsidR="00585A35">
          <w:fldChar w:fldCharType="end"/>
        </w:r>
      </w:ins>
      <w:ins w:id="101" w:author="Hannah" w:date="2019-08-20T17:54:00Z">
        <w:r w:rsidR="00585A35">
          <w:t xml:space="preserve">. </w:t>
        </w:r>
      </w:ins>
      <w:ins w:id="102" w:author="Hannah" w:date="2019-08-20T17:21:00Z">
        <w:r>
          <w:t xml:space="preserve">The present food web shows evidence of nitrogen enrichment with increasing trophic level, as expected, but unexpectedly shows carbon depletion between </w:t>
        </w:r>
        <w:bookmarkStart w:id="103" w:name="_GoBack"/>
        <w:bookmarkEnd w:id="103"/>
        <w:r>
          <w:t xml:space="preserve">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ins>
      <w:ins w:id="104" w:author="Hannah" w:date="2019-08-20T17:31:00Z">
        <w:r w:rsidR="001406B3">
          <w:t>. Stoneflies</w:t>
        </w:r>
      </w:ins>
      <w:ins w:id="105" w:author="Hannah" w:date="2019-08-20T17:21:00Z">
        <w:r>
          <w:t xml:space="preserve"> sampled in the present study were likely representative of the previous fall’s food supply. This “time averaging” effect is an established, though often overlooked</w:t>
        </w:r>
      </w:ins>
      <w:ins w:id="106" w:author="Hannah" w:date="2019-08-20T17:31:00Z">
        <w:r w:rsidR="001406B3">
          <w:t>,</w:t>
        </w:r>
      </w:ins>
      <w:ins w:id="107" w:author="Hannah" w:date="2019-08-20T17:21:00Z">
        <w:r>
          <w:t xml:space="preserve"> consideration </w:t>
        </w:r>
        <w:r>
          <w:fldChar w:fldCharType="begin" w:fldLock="1"/>
        </w:r>
      </w:ins>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ins w:id="108" w:author="Hannah" w:date="2019-08-20T17:21:00Z">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ins>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00000061" w14:textId="77777777" w:rsidR="004E5FF1"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Therefore, students demonstrated very high levels of learning. </w:t>
      </w:r>
    </w:p>
    <w:p w14:paraId="00000062" w14:textId="77777777" w:rsidR="004E5FF1" w:rsidRDefault="004E5FF1"/>
    <w:p w14:paraId="00000063" w14:textId="77777777" w:rsidR="004E5FF1" w:rsidRDefault="00E6237F">
      <w:pPr>
        <w:rPr>
          <w:b/>
        </w:rPr>
      </w:pPr>
      <w:r>
        <w:rPr>
          <w:b/>
        </w:rPr>
        <w:t>Educational Impact</w:t>
      </w:r>
    </w:p>
    <w:p w14:paraId="00000064" w14:textId="77777777" w:rsidR="004E5FF1" w:rsidRDefault="004E5FF1"/>
    <w:p w14:paraId="00000065" w14:textId="312F9BC8"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 ecological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w:t>
      </w:r>
      <w:r>
        <w:lastRenderedPageBreak/>
        <w:t xml:space="preserve">exercise, several students communicated verbally with the instructor that it was their favorite exercise of the semester. </w:t>
      </w:r>
    </w:p>
    <w:p w14:paraId="00000066" w14:textId="77777777" w:rsidR="004E5FF1" w:rsidRDefault="004E5FF1"/>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0106CC99"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xml:space="preserve">. Organisms are not drawn to scale.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commentRangeStart w:id="109"/>
      <w:r>
        <w:lastRenderedPageBreak/>
        <w:t>Figure 2</w:t>
      </w:r>
      <w:commentRangeEnd w:id="109"/>
      <w:r w:rsidR="001B036A">
        <w:rPr>
          <w:rStyle w:val="CommentReference"/>
        </w:rPr>
        <w:commentReference w:id="109"/>
      </w:r>
      <w:r>
        <w:t xml:space="preserve">.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6" w14:textId="77777777" w:rsidR="004E5FF1" w:rsidRDefault="00E6237F">
      <w:r>
        <w:lastRenderedPageBreak/>
        <w:t>Figure 3. Depiction of an oblique plankton tow</w:t>
      </w:r>
    </w:p>
    <w:p w14:paraId="00000077" w14:textId="77777777" w:rsidR="004E5FF1" w:rsidRDefault="00E6237F">
      <w:r>
        <w:rPr>
          <w:noProof/>
        </w:rPr>
        <w:drawing>
          <wp:inline distT="0" distB="0" distL="0" distR="0" wp14:anchorId="44F7C2F7" wp14:editId="6FFF5EE9">
            <wp:extent cx="5070876" cy="302193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70876" cy="3021938"/>
                    </a:xfrm>
                    <a:prstGeom prst="rect">
                      <a:avLst/>
                    </a:prstGeom>
                    <a:ln/>
                  </pic:spPr>
                </pic:pic>
              </a:graphicData>
            </a:graphic>
          </wp:inline>
        </w:drawing>
      </w:r>
    </w:p>
    <w:p w14:paraId="00000078" w14:textId="50F68EEF" w:rsidR="004E5FF1" w:rsidRDefault="00E6237F">
      <w:r>
        <w:t xml:space="preserve">Figure 4.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DF1258" w:rsidRDefault="00DF1258">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5">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6">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DF1258" w:rsidRDefault="00DF125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7"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8"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0000007E" w14:textId="7F7F3077" w:rsidR="004E5FF1" w:rsidRDefault="00E6237F">
      <w:r>
        <w:lastRenderedPageBreak/>
        <w:t>Figure 5.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77777777" w:rsidR="004E5FF1" w:rsidRDefault="00E6237F">
      <w:r>
        <w:t xml:space="preserve">Figure 6.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77777777" w:rsidR="004E5FF1" w:rsidRDefault="00E6237F">
      <w:r>
        <w:lastRenderedPageBreak/>
        <w:t>Figure 7.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77777777" w:rsidR="004E5FF1" w:rsidRDefault="00E6237F">
      <w:r>
        <w:rPr>
          <w:vertAlign w:val="superscript"/>
        </w:rPr>
        <w:t>5</w:t>
      </w:r>
      <w:r>
        <w:t xml:space="preserve"> Misidentified samples – these samples were the same species of stonefly, not midges,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000001EB" w14:textId="125CF369" w:rsidR="0093633E" w:rsidRDefault="0093633E">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127FF99" w14:textId="71A0C0C3" w:rsidR="00585A35" w:rsidRPr="00585A35" w:rsidRDefault="0091446C" w:rsidP="00585A35">
      <w:pPr>
        <w:widowControl w:val="0"/>
        <w:autoSpaceDE w:val="0"/>
        <w:autoSpaceDN w:val="0"/>
        <w:adjustRightInd w:val="0"/>
        <w:ind w:left="480" w:hanging="480"/>
        <w:rPr>
          <w:rFonts w:cs="Times New Roman"/>
          <w:noProof/>
        </w:rPr>
      </w:pPr>
      <w:r>
        <w:fldChar w:fldCharType="begin" w:fldLock="1"/>
      </w:r>
      <w:r>
        <w:instrText xml:space="preserve">ADDIN Mendeley Bibliography CSL_BIBLIOGRAPHY </w:instrText>
      </w:r>
      <w:r>
        <w:fldChar w:fldCharType="separate"/>
      </w:r>
      <w:r w:rsidR="00585A35" w:rsidRPr="00585A35">
        <w:rPr>
          <w:rFonts w:cs="Times New Roman"/>
          <w:noProof/>
        </w:rPr>
        <w:t>Baker, J. L., M. S. Lachniet, O. Chervyatsova, Y. Asmerom, and V. J. Polyak. 2017. Holocene warming in western continental Eurasia driven by glacial retreat and greenhouse forcing. Nature Geoscience 10:430.</w:t>
      </w:r>
    </w:p>
    <w:p w14:paraId="46853A7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Bearhop, S., R. W. Furness, G. M. Hilton, and S. C. Votier. 2003. A forensic approach to understanding diet and habitat use from stable isotope analysis of (avian) claw material. Functional Ecology 17:270–275.</w:t>
      </w:r>
    </w:p>
    <w:p w14:paraId="0020D5AE"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Bearhop, S., G. M. Hilton, S. C. Votier, and S. Waldron. 2004. Stable isotope ratios indicate that body condition in migrating passerines is influenced by winter habitat. Proceedings of the Royal Society of London. Series B: Biological Sciences 271:215–218.</w:t>
      </w:r>
    </w:p>
    <w:p w14:paraId="06B21DA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Boschker, H., and J. Middelburg. 2002. Stable isotopes and biomarkers in microbial ecology. FEMS Microbiology Ecology 40:85–95.</w:t>
      </w:r>
    </w:p>
    <w:p w14:paraId="7A282DF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Bridgham, S. D., J. P. Megonigal, J. K. Keller, N. B. Bliss, and C. Trettin. 2006. The carbon balance of North American wetlands. Wetlands 26:889–916.</w:t>
      </w:r>
    </w:p>
    <w:p w14:paraId="7277471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Busst, G. M. A., and J. R. Britton. 2018. Tissue-specific turnover rates of the nitrogen stable isotope as functions of time and growth in a cyprinid fish. Hydrobiologia 805:49–60.</w:t>
      </w:r>
    </w:p>
    <w:p w14:paraId="64EF121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Cerling, T. E. 1984. The stable isotopic composition of modern soil carbonate and its relationship to climate. Earth and Planetary Science Letters 71:229–240.</w:t>
      </w:r>
    </w:p>
    <w:p w14:paraId="429633B5"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Chappuis, E., V. Seriñá, E. Martí, E. Ballesteros, and E. Gacia. 2017. Decrypting stable-isotope (δ13C and δ15N) variability in aquatic plants. Freshwater Biology 62:1807–1818.</w:t>
      </w:r>
    </w:p>
    <w:p w14:paraId="174A6C7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Cummins, K. W., and M. J. Klug. 1979. Feeding Ecology of Stream Invertebrates. Annual Review of Ecology and Systematics 10:147–172.</w:t>
      </w:r>
    </w:p>
    <w:p w14:paraId="1D2EDBA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Cummins, K. W., M. A. Wilzbach, D. M. Gates, J. B. Perry, and W. Bruce. 1989. Shredders and Riparian Vegetation stream invertebrates. BioScience 39:24–30.</w:t>
      </w:r>
    </w:p>
    <w:p w14:paraId="29AE77A2"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Divine, L. M., B. A. Bluhm, F. J. Mueter, and K. Iken. 2017. Diet analysis of Alaska Arctic snow crabs (Chionoecetes opilio) using stomach contents and δ13C and δ15N stable isotopes. Deep-Sea Research Part II: Topical Studies in Oceanography 135:124–136.</w:t>
      </w:r>
    </w:p>
    <w:p w14:paraId="25303807"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Epstein, S., R. Buchsbaum, H. A. Lowenstam, and H. C. Urey. 1953. Revised carbonate-water isotopic temperature scale. Bulletin of the Geological Society of America 64:1315–1326.</w:t>
      </w:r>
    </w:p>
    <w:p w14:paraId="45E2248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France, R. L., and R. H. Peters. 1997. Ecosystem differences in the trophic enrichment of13C in aquatic food webs. Canadian Journal of Fisheries and Aquatic Sciences 54:1255–1258.</w:t>
      </w:r>
    </w:p>
    <w:p w14:paraId="0FA053E5"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Fry, B. 2006. Stable Isotope Ecology. Springer New York, New York.</w:t>
      </w:r>
    </w:p>
    <w:p w14:paraId="14BF2D8B"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Hershey, A. E., R. M. Northington, J. C. Finlay, and B. J. Peterson. 2017. Stable Isotopes in Stream Food Webs. Page Methods in Stream Ecology: Third Edition. Elsevier Inc.</w:t>
      </w:r>
    </w:p>
    <w:p w14:paraId="0542ED9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Hilderbrand, G. V., S. D. Farley, C. T. Robbins, T. A. Hanley, K. Titus, and C. Servheen. 1996. Use of stable isotopes to determine diets of living and extinct bears. Canadian Journal of Zoology 74:2080–2088.</w:t>
      </w:r>
    </w:p>
    <w:p w14:paraId="73A06C6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 xml:space="preserve">Hill, S. B., S. Wilson, and K. Watson. 2004. Learning Ecology. A New Approach to Learning and Transforming Ecological Consciousness. Pages 47–64 </w:t>
      </w:r>
      <w:r w:rsidRPr="00585A35">
        <w:rPr>
          <w:rFonts w:cs="Times New Roman"/>
          <w:i/>
          <w:iCs/>
          <w:noProof/>
        </w:rPr>
        <w:t>in</w:t>
      </w:r>
      <w:r w:rsidRPr="00585A35">
        <w:rPr>
          <w:rFonts w:cs="Times New Roman"/>
          <w:noProof/>
        </w:rPr>
        <w:t xml:space="preserve"> E. V. O’Sullivan and M. M. Taylor, editors. Learning Toward an Ecological Consciousness: Selected Transformative Practices. Palgrave Macmillan US.</w:t>
      </w:r>
    </w:p>
    <w:p w14:paraId="6C6B8302"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Hobson, K. A. 2016. Tracing Origins and Migration of Wildlife Using Stable Isotopes : A Review. Oecologia 120:314–326.</w:t>
      </w:r>
    </w:p>
    <w:p w14:paraId="738DCA9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lastRenderedPageBreak/>
        <w:t>Hobson, K. A., J. F. Piattt, and J. Pitocchelli. 1994. Using Stable Isotopes to Determine Seabird Trophic Relationships. Journal of Animal Ecology 63:786–798.</w:t>
      </w:r>
    </w:p>
    <w:p w14:paraId="21A25EE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Hogan, J. D., M. J. Blum, J. F. Gilliam, N. Bickford, and P. B. McIntyre. 2014. Consequences of alternative dispersal strategies in a putatively amphidromous fish. Ecology 95:2397–2408.</w:t>
      </w:r>
    </w:p>
    <w:p w14:paraId="6D2049A4"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Hsieh, J. C. C., and C. J. Yapp. 1999. Stable carbon isotope budget of CO2 in a wet, modern soil as inferred from Fe(CO3)OH in pedogenic goethite: Possible role of calcite dissolution. Geochimica et Cosmochimica Acta 63:767–783.</w:t>
      </w:r>
    </w:p>
    <w:p w14:paraId="0AB6047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Jardine, T. D., M. A. Gray, S. M. McWilliam, and R. A. Cunjak. 2005. Stable Isotope Variability in Tissues of Temperate Stream Fishes. Transactions of the American Fisheries Society 134:1103–1110.</w:t>
      </w:r>
    </w:p>
    <w:p w14:paraId="03D6856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Körner, C., G. D. Farquhar, and Z. Roksandic. 1988. A global survey of carbon isotope discrimination in plants from high altitude. Oecologica 74:623–632.</w:t>
      </w:r>
    </w:p>
    <w:p w14:paraId="57C7918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Lipp, J., P. Trimborn, P. Fritz, H. Moser, B. Becker, and B. Frenzel. 1991. Stable isotopes in tree ring cellulose and climatic change. Tellus 43B:322–330.</w:t>
      </w:r>
    </w:p>
    <w:p w14:paraId="1E27108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McDermott, F. 2004. Palaeo-climate reconstruction from stable isotope variations in speleothems: A review. Quaternary Science Reviews 23:901–918.</w:t>
      </w:r>
    </w:p>
    <w:p w14:paraId="5BB304FB"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Merritt, R., and K. Cummins. 1996. An introduction to the aquatic insects of North America. 3rd edition. Kendall/Hunt Publishing Company, Dubuque, IA.</w:t>
      </w:r>
    </w:p>
    <w:p w14:paraId="7DD2F28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Molles, M., and A. Sher. 2019. Ecology: Concepts &amp; Applications 8th edition. McGraw Hill Education.</w:t>
      </w:r>
    </w:p>
    <w:p w14:paraId="20AE89E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O’Reilly, C. M., S. R. Alin, P.-D. Plisnier, A. S. Cohen, and B. A. McKee. 2003. Climate change decreases aquatic ecosystem productivity of Lake Tanganyika, Africa. Nature 424:766–768.</w:t>
      </w:r>
    </w:p>
    <w:p w14:paraId="62EDDFCD"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O’Reilly, C. M., R. E. Hecky, A. S. Cohen, and P. D. Plisnier. 2002. Interpreting stable isotopes in food webs: Recognizing the role of time averaging at different trophic levels. Limnology and Oceanography 47:306–309.</w:t>
      </w:r>
    </w:p>
    <w:p w14:paraId="5AAF96B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Parnell, A. 2019. simmr: A stable isotope mixing model.</w:t>
      </w:r>
    </w:p>
    <w:p w14:paraId="1D368D48"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50D6B49C"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Peterson, B. J., and B. Fry. 1987. Stable Isotopes in Ecosystem Studies. Annual Review of Ecology and Systematics 18:293–320.</w:t>
      </w:r>
    </w:p>
    <w:p w14:paraId="57DB9A04"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1EB0610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Reynolds, D. J., J. D. Scourse, P. R. Halloran, A. J. Nederbragt, A. D. Wanamaker, P. G. Butler, C. A. Richardson, J. Heinemeier, J. Eiríksson, K. L. Knudsen, and I. R. Hall. 2016. Annually resolved North Atlantic marine climate over the last millennium. Nature Communications 7.</w:t>
      </w:r>
    </w:p>
    <w:p w14:paraId="6F86E749"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Richards, M. P., P. B. Pettitt, E. Trinkaus, F. H. Smith, M. Paunovic, and I. Karavanic. 2000. Neanderthal diet at Vindija and Neanderthal predation: The evidence from stable isotopes. Proceedings of the National Academy of Sciences 97:7663–7666.</w:t>
      </w:r>
    </w:p>
    <w:p w14:paraId="2563DFF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 xml:space="preserve">Rubenstein, D. R., C. P. Chamberlain, R. T. Holmes, M. P. Ayres, J. R. Waldbauer, G. R. Graves, </w:t>
      </w:r>
      <w:r w:rsidRPr="00585A35">
        <w:rPr>
          <w:rFonts w:cs="Times New Roman"/>
          <w:noProof/>
        </w:rPr>
        <w:lastRenderedPageBreak/>
        <w:t>and N. C. Tuross. 2002. Linking breeding and wintering ranges of a migratory songbird using stable isotopes. Science 295:1062–1065.</w:t>
      </w:r>
    </w:p>
    <w:p w14:paraId="0394F28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Rubenstein, D. R., and K. a. Hobson. 2004. From birds to butterflies: Animal movement patterns and stable isotopes. Trends in Ecology and Evolution 19:256–263.</w:t>
      </w:r>
    </w:p>
    <w:p w14:paraId="042839E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Sharp, Z. 2007. Principles of Stable Isotope Geochemistry. 1st edition. Pearson/Prentice Hall, Saddle River, NJ.</w:t>
      </w:r>
    </w:p>
    <w:p w14:paraId="1641E9C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Steinbeiss, S., G. Gleixner, and M. Antonietti. 2009. Effect of biochar amendment on soil carbon balance and soil microbial activity. Soil Biology and Biochemistry 41:1301–1310.</w:t>
      </w:r>
    </w:p>
    <w:p w14:paraId="79B213C3"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Team, R. D. C. 2015. R: A Language and Environment for Statistical Computing. R Foundation for Statistical Computing, Vienna, Austria.</w:t>
      </w:r>
    </w:p>
    <w:p w14:paraId="3FAD20F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Thomas, S. M., and T. W. Crowther. 2015. Predicting rates of isotopic turnover across the animal kingdom: A synthesis of existing data. Journal of Animal Ecology 84:861–870.</w:t>
      </w:r>
    </w:p>
    <w:p w14:paraId="6FD59630"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6FEFAB1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Wassenaar, L., and K. Hobson. 1998. Natal origins of migratory monarch butterflies at wintering colonies in Mexico: New isotopic evidence. Proceedings of the National Academy of Science 95:4.</w:t>
      </w:r>
    </w:p>
    <w:p w14:paraId="5882A04A"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West, J. B., G. J. Bowen, T. E. Cerling, and J. R. Ehleringer. 2006. Stable isotopes as one of nature’s ecological recorders. Trends in Ecology and Evolution 21:408–414.</w:t>
      </w:r>
    </w:p>
    <w:p w14:paraId="264C0D21"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4EA06116"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Wickham, H., R. Francois, L. Henry, and K. Muller. 2009. ggplot2: elegant graphics for data analysis. Springer-Verlag, New York, NY.</w:t>
      </w:r>
    </w:p>
    <w:p w14:paraId="79B9685F" w14:textId="77777777" w:rsidR="00585A35" w:rsidRPr="00585A35" w:rsidRDefault="00585A35" w:rsidP="00585A35">
      <w:pPr>
        <w:widowControl w:val="0"/>
        <w:autoSpaceDE w:val="0"/>
        <w:autoSpaceDN w:val="0"/>
        <w:adjustRightInd w:val="0"/>
        <w:ind w:left="480" w:hanging="480"/>
        <w:rPr>
          <w:rFonts w:cs="Times New Roman"/>
          <w:noProof/>
        </w:rPr>
      </w:pPr>
      <w:r w:rsidRPr="00585A35">
        <w:rPr>
          <w:rFonts w:cs="Times New Roman"/>
          <w:noProof/>
        </w:rPr>
        <w:t>Wood, S. 2006. Generalized additive models: an introduction with R. C and Hall.</w:t>
      </w:r>
    </w:p>
    <w:p w14:paraId="58E60D7B" w14:textId="77777777" w:rsidR="00585A35" w:rsidRPr="00585A35" w:rsidRDefault="00585A35" w:rsidP="00585A35">
      <w:pPr>
        <w:widowControl w:val="0"/>
        <w:autoSpaceDE w:val="0"/>
        <w:autoSpaceDN w:val="0"/>
        <w:adjustRightInd w:val="0"/>
        <w:ind w:left="480" w:hanging="480"/>
        <w:rPr>
          <w:noProof/>
        </w:rPr>
      </w:pPr>
      <w:r w:rsidRPr="00585A35">
        <w:rPr>
          <w:rFonts w:cs="Times New Roman"/>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22"/>
      <w:footerReference w:type="default" r:id="rId2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anamaker, Alan D [GE AT]" w:date="2019-08-15T10:24:00Z" w:initials="WAD[A">
    <w:p w14:paraId="306D8A6A" w14:textId="77777777" w:rsidR="00DF1258" w:rsidRDefault="00DF1258">
      <w:pPr>
        <w:pStyle w:val="CommentText"/>
      </w:pPr>
      <w:r>
        <w:rPr>
          <w:rStyle w:val="CommentReference"/>
        </w:rPr>
        <w:annotationRef/>
      </w:r>
      <w:r>
        <w:t>Do you want to highlight college/university?</w:t>
      </w:r>
    </w:p>
    <w:p w14:paraId="13CBA8B4" w14:textId="77777777" w:rsidR="00DF1258" w:rsidRDefault="00DF1258">
      <w:pPr>
        <w:pStyle w:val="CommentText"/>
      </w:pPr>
    </w:p>
    <w:p w14:paraId="47F6D801" w14:textId="45EB2BC4" w:rsidR="00DF1258" w:rsidRDefault="00DF1258">
      <w:pPr>
        <w:pStyle w:val="CommentText"/>
      </w:pPr>
      <w:r>
        <w:t xml:space="preserve">DDH: I don’t think so. This should be doable at the university level, obviously, but high school AP biology teachers could likely pull it off as well if they were so inclined. I’d be curious about what everyone else thinks though. This could be placed somewhere in the discussion. Maybe where we say the exercise could be tailored to other systems?  </w:t>
      </w:r>
    </w:p>
  </w:comment>
  <w:comment w:id="3" w:author="Wanamaker, Alan D [GE AT]" w:date="2019-08-15T10:30:00Z" w:initials="WAD[A">
    <w:p w14:paraId="14D35C39" w14:textId="2754D53C" w:rsidR="00DF1258" w:rsidRDefault="00DF1258">
      <w:pPr>
        <w:pStyle w:val="CommentText"/>
      </w:pPr>
      <w:r>
        <w:rPr>
          <w:rStyle w:val="CommentReference"/>
        </w:rPr>
        <w:annotationRef/>
      </w:r>
      <w:r>
        <w:t>To what?</w:t>
      </w:r>
    </w:p>
  </w:comment>
  <w:comment w:id="14" w:author="Derek Houston" w:date="2019-07-25T17:26:00Z" w:initials="DDH">
    <w:p w14:paraId="76E58B49" w14:textId="301CD1C2" w:rsidR="00DF1258" w:rsidRDefault="00DF1258">
      <w:pPr>
        <w:pStyle w:val="CommentText"/>
      </w:pPr>
      <w:r>
        <w:rPr>
          <w:rStyle w:val="CommentReference"/>
        </w:rPr>
        <w:annotationRef/>
      </w:r>
      <w:r>
        <w:t xml:space="preserve">We’ll need similar information once the advanced exercise has been completed by Autumn and Taylor. Jacqueline has already completed it successfully. </w:t>
      </w:r>
    </w:p>
  </w:comment>
  <w:comment w:id="15" w:author="Wanamaker, Alan D [GE AT]" w:date="2019-08-15T10:39:00Z" w:initials="WAD[A">
    <w:p w14:paraId="6949814E" w14:textId="77777777" w:rsidR="00DF1258" w:rsidRDefault="00DF1258">
      <w:pPr>
        <w:pStyle w:val="CommentText"/>
      </w:pPr>
      <w:r>
        <w:rPr>
          <w:rStyle w:val="CommentReference"/>
        </w:rPr>
        <w:annotationRef/>
      </w:r>
      <w:r>
        <w:t>I think it would be useful to provide a little background in the Introduction on how C and N are used in trophic level studies (i.e., you are what you eat +1 in C and +3 in N).</w:t>
      </w:r>
    </w:p>
    <w:p w14:paraId="49A5CA65" w14:textId="77777777" w:rsidR="00DF1258" w:rsidRDefault="00DF1258">
      <w:pPr>
        <w:pStyle w:val="CommentText"/>
      </w:pPr>
    </w:p>
    <w:p w14:paraId="688BECE2" w14:textId="2F2B6D29" w:rsidR="00DF1258" w:rsidRDefault="00DF1258">
      <w:pPr>
        <w:pStyle w:val="CommentText"/>
      </w:pPr>
      <w:r>
        <w:t>In this section, I think the results need to be developed conceptually (I.e., you are what eat plus 1 and 3 ‰). Maybe it involves discussing the estimated trophic position of the critters in Table 1. Can there be some comparison/discussion between presumed trophic level verses estimated by isotopes? I think that would add a lot more depth to the paper.</w:t>
      </w:r>
    </w:p>
  </w:comment>
  <w:comment w:id="18" w:author="Hannah" w:date="2019-08-20T18:37:00Z" w:initials="HMC">
    <w:p w14:paraId="0975180F" w14:textId="5CDE28B0" w:rsidR="00705C08" w:rsidRDefault="00CF1120">
      <w:pPr>
        <w:pStyle w:val="CommentText"/>
      </w:pPr>
      <w:r>
        <w:rPr>
          <w:rStyle w:val="CommentReference"/>
        </w:rPr>
        <w:annotationRef/>
      </w:r>
      <w:r>
        <w:t>This section needs more citations, but I want to see if you like the direction I’ve headed first.</w:t>
      </w:r>
      <w:r w:rsidR="00705C08">
        <w:t xml:space="preserve"> Likewise, I’ll add that piece to the intro once you have a chance to read this.</w:t>
      </w:r>
    </w:p>
  </w:comment>
  <w:comment w:id="70" w:author="Hannah" w:date="2019-08-20T17:32:00Z" w:initials="HMC">
    <w:p w14:paraId="7C493DC7" w14:textId="77777777" w:rsidR="001406B3" w:rsidRDefault="001406B3">
      <w:pPr>
        <w:pStyle w:val="CommentText"/>
      </w:pPr>
      <w:r>
        <w:rPr>
          <w:rStyle w:val="CommentReference"/>
        </w:rPr>
        <w:annotationRef/>
      </w:r>
      <w:r>
        <w:t>I have a request for the full article in but just have an abstract for now. The citation is:</w:t>
      </w:r>
    </w:p>
    <w:p w14:paraId="1F6D9EB9" w14:textId="002EB7DD" w:rsidR="001406B3" w:rsidRDefault="001406B3">
      <w:pPr>
        <w:pStyle w:val="CommentText"/>
      </w:pPr>
      <w:r>
        <w:rPr>
          <w:rFonts w:ascii="Arial" w:hAnsi="Arial" w:cs="Arial"/>
          <w:color w:val="222222"/>
          <w:sz w:val="20"/>
          <w:szCs w:val="20"/>
          <w:shd w:val="clear" w:color="auto" w:fill="FFFFFF"/>
        </w:rPr>
        <w:t>DeNiro, M. J., &amp; Epstein, S. (1976). You are what you eat (plus a few ‰): the carbon isotope cycle in food chains. </w:t>
      </w:r>
      <w:r>
        <w:rPr>
          <w:rFonts w:ascii="Arial" w:hAnsi="Arial" w:cs="Arial"/>
          <w:i/>
          <w:iCs/>
          <w:color w:val="222222"/>
          <w:sz w:val="20"/>
          <w:szCs w:val="20"/>
          <w:shd w:val="clear" w:color="auto" w:fill="FFFFFF"/>
        </w:rPr>
        <w:t>Geological Society of America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 834.</w:t>
      </w:r>
    </w:p>
  </w:comment>
  <w:comment w:id="109" w:author="Derek Houston" w:date="2019-07-26T14:32:00Z" w:initials="DDH">
    <w:p w14:paraId="28221FA3" w14:textId="37AD80BB" w:rsidR="00DF1258" w:rsidRDefault="00DF1258">
      <w:pPr>
        <w:pStyle w:val="CommentText"/>
      </w:pPr>
      <w:r>
        <w:rPr>
          <w:rStyle w:val="CommentReference"/>
        </w:rPr>
        <w:annotationRef/>
      </w:r>
      <w:r>
        <w:t xml:space="preserve">Western students sign waivers for their images to be used, but we’ll likely need to include this information somewhere in the paper, or at least with some forms with the publisher. I tried to pick images where students weren’t easily identifiable. We can always scrap this figure if necessary, but I like that it shows the study area and the students in action.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F6D801" w15:done="0"/>
  <w15:commentEx w15:paraId="14D35C39" w15:done="0"/>
  <w15:commentEx w15:paraId="76E58B49" w15:done="0"/>
  <w15:commentEx w15:paraId="688BECE2" w15:done="0"/>
  <w15:commentEx w15:paraId="0975180F" w15:done="0"/>
  <w15:commentEx w15:paraId="1F6D9EB9" w15:done="0"/>
  <w15:commentEx w15:paraId="28221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F6D801" w16cid:durableId="20FFB151"/>
  <w16cid:commentId w16cid:paraId="14D35C39" w16cid:durableId="20FFB2B0"/>
  <w16cid:commentId w16cid:paraId="76E58B49" w16cid:durableId="20E464AA"/>
  <w16cid:commentId w16cid:paraId="688BECE2" w16cid:durableId="20FFB4E4"/>
  <w16cid:commentId w16cid:paraId="0975180F" w16cid:durableId="2106BC80"/>
  <w16cid:commentId w16cid:paraId="1F6D9EB9" w16cid:durableId="2106AD34"/>
  <w16cid:commentId w16cid:paraId="28221FA3" w16cid:durableId="20E58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E37F3" w14:textId="77777777" w:rsidR="006D0EBB" w:rsidRDefault="006D0EBB" w:rsidP="008106CE">
      <w:r>
        <w:separator/>
      </w:r>
    </w:p>
  </w:endnote>
  <w:endnote w:type="continuationSeparator" w:id="0">
    <w:p w14:paraId="56B0D63B" w14:textId="77777777" w:rsidR="006D0EBB" w:rsidRDefault="006D0EBB"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DF1258" w:rsidRDefault="00DF125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DF1258" w:rsidRDefault="00DF1258"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DF1258" w:rsidRDefault="00DF1258"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DF1258" w:rsidRDefault="00DF1258"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7D845" w14:textId="77777777" w:rsidR="006D0EBB" w:rsidRDefault="006D0EBB" w:rsidP="008106CE">
      <w:r>
        <w:separator/>
      </w:r>
    </w:p>
  </w:footnote>
  <w:footnote w:type="continuationSeparator" w:id="0">
    <w:p w14:paraId="340CD3DE" w14:textId="77777777" w:rsidR="006D0EBB" w:rsidRDefault="006D0EBB"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amaker, Alan D [GE AT]">
    <w15:presenceInfo w15:providerId="AD" w15:userId="S::adw@iastate.edu::5efef5c3-24ca-40f0-85b6-842cf2f2d18f"/>
  </w15:person>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6505D"/>
    <w:rsid w:val="00073CB6"/>
    <w:rsid w:val="001016FB"/>
    <w:rsid w:val="001136EC"/>
    <w:rsid w:val="001406B3"/>
    <w:rsid w:val="001719B1"/>
    <w:rsid w:val="001B036A"/>
    <w:rsid w:val="002752AC"/>
    <w:rsid w:val="002C0EB9"/>
    <w:rsid w:val="00317A7F"/>
    <w:rsid w:val="003264B6"/>
    <w:rsid w:val="003364F9"/>
    <w:rsid w:val="00337836"/>
    <w:rsid w:val="003F6C2F"/>
    <w:rsid w:val="0041344F"/>
    <w:rsid w:val="0044205D"/>
    <w:rsid w:val="004E5FF1"/>
    <w:rsid w:val="0050480D"/>
    <w:rsid w:val="00545AF5"/>
    <w:rsid w:val="00561899"/>
    <w:rsid w:val="0057145C"/>
    <w:rsid w:val="00585A35"/>
    <w:rsid w:val="005E1F53"/>
    <w:rsid w:val="005F3ABB"/>
    <w:rsid w:val="005F59C6"/>
    <w:rsid w:val="00602B77"/>
    <w:rsid w:val="00610383"/>
    <w:rsid w:val="0062662B"/>
    <w:rsid w:val="006756E3"/>
    <w:rsid w:val="006B320F"/>
    <w:rsid w:val="006B45B3"/>
    <w:rsid w:val="006D0EBB"/>
    <w:rsid w:val="006E35CC"/>
    <w:rsid w:val="006E5427"/>
    <w:rsid w:val="00705C08"/>
    <w:rsid w:val="00744466"/>
    <w:rsid w:val="007510C2"/>
    <w:rsid w:val="00776223"/>
    <w:rsid w:val="008106CE"/>
    <w:rsid w:val="00857796"/>
    <w:rsid w:val="0091446C"/>
    <w:rsid w:val="0093633E"/>
    <w:rsid w:val="00942430"/>
    <w:rsid w:val="009972DF"/>
    <w:rsid w:val="00A71A4A"/>
    <w:rsid w:val="00A80E47"/>
    <w:rsid w:val="00AB6337"/>
    <w:rsid w:val="00AD3582"/>
    <w:rsid w:val="00AE0242"/>
    <w:rsid w:val="00AE329B"/>
    <w:rsid w:val="00B0088C"/>
    <w:rsid w:val="00B23610"/>
    <w:rsid w:val="00B24C68"/>
    <w:rsid w:val="00B318A1"/>
    <w:rsid w:val="00C111F7"/>
    <w:rsid w:val="00C347E5"/>
    <w:rsid w:val="00C64638"/>
    <w:rsid w:val="00C6486D"/>
    <w:rsid w:val="00CF1120"/>
    <w:rsid w:val="00CF198F"/>
    <w:rsid w:val="00D417F0"/>
    <w:rsid w:val="00DD539B"/>
    <w:rsid w:val="00DF1258"/>
    <w:rsid w:val="00E37250"/>
    <w:rsid w:val="00E6237F"/>
    <w:rsid w:val="00E76A39"/>
    <w:rsid w:val="00EF273B"/>
    <w:rsid w:val="00F41473"/>
    <w:rsid w:val="00F469C1"/>
    <w:rsid w:val="00F47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3E0E00-1D31-48B0-A0D5-F98D7FE4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Pages>
  <Words>25118</Words>
  <Characters>143177</Characters>
  <Application>Microsoft Office Word</Application>
  <DocSecurity>0</DocSecurity>
  <Lines>1193</Lines>
  <Paragraphs>335</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167960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5</cp:revision>
  <dcterms:created xsi:type="dcterms:W3CDTF">2019-08-20T22:47:00Z</dcterms:created>
  <dcterms:modified xsi:type="dcterms:W3CDTF">2019-08-20T23:43:00Z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