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0000001" w14:textId="77777777" w:rsidR="004E5FF1" w:rsidRDefault="00E6237F">
      <w:pPr>
        <w:rPr>
          <w:b/>
        </w:rPr>
      </w:pPr>
      <w:r>
        <w:rPr>
          <w:b/>
        </w:rPr>
        <w:t xml:space="preserve">Using light stable isotopes to assess stream food web ecology in a general ecology laboratory </w:t>
      </w:r>
      <w:commentRangeStart w:id="0"/>
      <w:r>
        <w:rPr>
          <w:b/>
        </w:rPr>
        <w:t>course</w:t>
      </w:r>
      <w:commentRangeEnd w:id="0"/>
      <w:r w:rsidR="001719B1">
        <w:rPr>
          <w:rStyle w:val="CommentReference"/>
        </w:rPr>
        <w:commentReference w:id="0"/>
      </w:r>
    </w:p>
    <w:p w14:paraId="00000002" w14:textId="77777777" w:rsidR="004E5FF1" w:rsidRDefault="004E5FF1">
      <w:pPr>
        <w:rPr>
          <w:b/>
        </w:rPr>
      </w:pPr>
    </w:p>
    <w:p w14:paraId="00000003" w14:textId="77777777" w:rsidR="004E5FF1" w:rsidRDefault="00E6237F">
      <w:r>
        <w:t xml:space="preserve">Hannah M. </w:t>
      </w:r>
      <w:proofErr w:type="spellStart"/>
      <w:r>
        <w:t>Carroll</w:t>
      </w:r>
      <w:r>
        <w:rPr>
          <w:vertAlign w:val="superscript"/>
        </w:rPr>
        <w:t>a</w:t>
      </w:r>
      <w:proofErr w:type="spellEnd"/>
      <w:r>
        <w:t xml:space="preserve">, Derek D. </w:t>
      </w:r>
      <w:proofErr w:type="spellStart"/>
      <w:r>
        <w:t>Houston</w:t>
      </w:r>
      <w:r>
        <w:rPr>
          <w:vertAlign w:val="superscript"/>
        </w:rPr>
        <w:t>b</w:t>
      </w:r>
      <w:proofErr w:type="spellEnd"/>
      <w:r>
        <w:t xml:space="preserve">, Suzanne </w:t>
      </w:r>
      <w:proofErr w:type="spellStart"/>
      <w:r>
        <w:t>Ankerstjerne</w:t>
      </w:r>
      <w:r>
        <w:rPr>
          <w:vertAlign w:val="superscript"/>
        </w:rPr>
        <w:t>c</w:t>
      </w:r>
      <w:proofErr w:type="spellEnd"/>
      <w:r>
        <w:t xml:space="preserve">, and Alan D. Wanamaker, </w:t>
      </w:r>
      <w:proofErr w:type="spellStart"/>
      <w:r>
        <w:t>Jr.</w:t>
      </w:r>
      <w:r>
        <w:rPr>
          <w:vertAlign w:val="superscript"/>
        </w:rPr>
        <w:t>c</w:t>
      </w:r>
      <w:proofErr w:type="spellEnd"/>
      <w:r>
        <w:t xml:space="preserve"> </w:t>
      </w:r>
    </w:p>
    <w:p w14:paraId="00000004" w14:textId="77777777" w:rsidR="004E5FF1" w:rsidRDefault="004E5FF1"/>
    <w:p w14:paraId="00000005" w14:textId="4FB6BA7B" w:rsidR="004E5FF1" w:rsidRDefault="00E6237F">
      <w:r>
        <w:rPr>
          <w:vertAlign w:val="superscript"/>
        </w:rPr>
        <w:t>a</w:t>
      </w:r>
      <w:r>
        <w:t xml:space="preserve"> Department of Ecology Evolution and Organismal Biology, Iowa State University, Ames, IA, USA</w:t>
      </w:r>
      <w:r w:rsidR="001B036A">
        <w:t xml:space="preserve">; </w:t>
      </w:r>
      <w:r>
        <w:rPr>
          <w:vertAlign w:val="superscript"/>
        </w:rPr>
        <w:t xml:space="preserve">b </w:t>
      </w:r>
      <w:r>
        <w:t>Department of Natural and Environmental Sciences, Western Colorado University, Gunnison, CO, USA</w:t>
      </w:r>
      <w:r w:rsidR="001B036A">
        <w:t>;</w:t>
      </w:r>
      <w:r>
        <w:t xml:space="preserve"> </w:t>
      </w:r>
      <w:r>
        <w:rPr>
          <w:vertAlign w:val="superscript"/>
        </w:rPr>
        <w:t xml:space="preserve">c </w:t>
      </w:r>
      <w:r>
        <w:t>Department of Geological and Atmospheric Sciences, Iowa State University, Ames, IA, USA</w:t>
      </w:r>
    </w:p>
    <w:p w14:paraId="00000006" w14:textId="77777777" w:rsidR="004E5FF1" w:rsidRDefault="004E5FF1"/>
    <w:p w14:paraId="00000007" w14:textId="77777777" w:rsidR="004E5FF1" w:rsidRDefault="00E6237F">
      <w:pPr>
        <w:rPr>
          <w:b/>
        </w:rPr>
      </w:pPr>
      <w:r>
        <w:rPr>
          <w:b/>
        </w:rPr>
        <w:t>Abstract</w:t>
      </w:r>
    </w:p>
    <w:p w14:paraId="00000008" w14:textId="1C42C428" w:rsidR="004E5FF1" w:rsidRDefault="00E6237F">
      <w:r>
        <w:t xml:space="preserve">Stable isotopes </w:t>
      </w:r>
      <w:r w:rsidR="003264B6">
        <w:t xml:space="preserve">in natural materials provide a </w:t>
      </w:r>
      <w:r>
        <w:t xml:space="preserve">powerful </w:t>
      </w:r>
      <w:r w:rsidR="003264B6">
        <w:t>way to study energy flow in many systems and are widely</w:t>
      </w:r>
      <w:r>
        <w:t xml:space="preserve"> used in fields such as archaeology, ecology, forensics, geochemistry, geology, </w:t>
      </w:r>
      <w:r w:rsidR="003264B6">
        <w:t xml:space="preserve">oceanography, </w:t>
      </w:r>
      <w:r>
        <w:t xml:space="preserve">paleoecology and paleoclimatology. </w:t>
      </w:r>
      <w:r w:rsidR="003264B6">
        <w:t>Based on the manner in which s</w:t>
      </w:r>
      <w:r>
        <w:t xml:space="preserve">table isotopes </w:t>
      </w:r>
      <w:r w:rsidR="003264B6">
        <w:t xml:space="preserve">fractionate in natural systems, they </w:t>
      </w:r>
      <w:r>
        <w:t xml:space="preserve">allow scientists to address a wide-array of research topics ranging from tracking climatic shifts, ascertaining </w:t>
      </w:r>
      <w:r w:rsidR="00B24C68">
        <w:t xml:space="preserve">organisms’ </w:t>
      </w:r>
      <w:r>
        <w:t xml:space="preserve">migratory patterns, matching organisms to their diets and/or environments, assessing food web bioenergetics, documenting ecosystem changes through time, measuring soil carbon budgets and soil microbial activity, etc. Students with no prior experience </w:t>
      </w:r>
      <w:r w:rsidR="0093633E">
        <w:t xml:space="preserve">working with stable isotopes </w:t>
      </w:r>
      <w:r>
        <w:t xml:space="preserve">successfully met learning objectives by completing the requisite field and laboratory protocols, analyzing data, interpreting results, and communicating their findings in a report modeled after a peer-reviewed scientific journal article. While this activity focused on food web ecology in a stream ecosystem, the method is repeatable, cost-effective, and can be modified relatively easily to evaluate food webs in virtually any other ecosystem.   </w:t>
      </w:r>
    </w:p>
    <w:p w14:paraId="00000009" w14:textId="77777777" w:rsidR="004E5FF1" w:rsidRDefault="004E5FF1"/>
    <w:p w14:paraId="0000000A" w14:textId="77777777" w:rsidR="004E5FF1" w:rsidRDefault="00E6237F">
      <w:pPr>
        <w:rPr>
          <w:b/>
        </w:rPr>
      </w:pPr>
      <w:r>
        <w:rPr>
          <w:b/>
        </w:rPr>
        <w:t>Keywords</w:t>
      </w:r>
    </w:p>
    <w:p w14:paraId="0000000B" w14:textId="07E6849E" w:rsidR="004E5FF1" w:rsidRDefault="00E6237F">
      <w:r>
        <w:t xml:space="preserve">Active Learning; Biological Education; Community Ecology; </w:t>
      </w:r>
      <w:r w:rsidR="008106CE">
        <w:t xml:space="preserve">Experiential Learning; </w:t>
      </w:r>
      <w:r>
        <w:t>δ</w:t>
      </w:r>
      <w:r>
        <w:rPr>
          <w:vertAlign w:val="superscript"/>
        </w:rPr>
        <w:t>13</w:t>
      </w:r>
      <w:r>
        <w:t>C; δ</w:t>
      </w:r>
      <w:r>
        <w:rPr>
          <w:vertAlign w:val="superscript"/>
        </w:rPr>
        <w:t>15</w:t>
      </w:r>
      <w:r>
        <w:t>N; Light Stable Isotopes</w:t>
      </w:r>
    </w:p>
    <w:p w14:paraId="0000000C" w14:textId="77777777" w:rsidR="004E5FF1" w:rsidRDefault="004E5FF1"/>
    <w:p w14:paraId="7124187C" w14:textId="77777777" w:rsidR="0057145C" w:rsidRDefault="0057145C">
      <w:pPr>
        <w:rPr>
          <w:b/>
        </w:rPr>
      </w:pPr>
      <w:r>
        <w:rPr>
          <w:b/>
        </w:rPr>
        <w:br w:type="page"/>
      </w:r>
    </w:p>
    <w:p w14:paraId="0000000D" w14:textId="3427ACFC" w:rsidR="004E5FF1" w:rsidRDefault="00E6237F">
      <w:pPr>
        <w:rPr>
          <w:b/>
        </w:rPr>
      </w:pPr>
      <w:r>
        <w:rPr>
          <w:b/>
        </w:rPr>
        <w:lastRenderedPageBreak/>
        <w:t>Introduction</w:t>
      </w:r>
    </w:p>
    <w:p w14:paraId="0000000E" w14:textId="77777777" w:rsidR="004E5FF1" w:rsidRDefault="004E5FF1"/>
    <w:p w14:paraId="0000000F" w14:textId="4BEEB7A4" w:rsidR="004E5FF1" w:rsidRDefault="00E6237F">
      <w:r>
        <w:t>Stable isotopes are alternate forms of atoms that differ in the number of neutrons contained within their nuclei. Stable isotopes maintain the same chemical properties of their elements, but differ in their atomic mass</w:t>
      </w:r>
      <w:r w:rsidR="00C64638">
        <w:t xml:space="preserve"> </w:t>
      </w:r>
      <w:r w:rsidR="00C64638">
        <w:fldChar w:fldCharType="begin" w:fldLock="1"/>
      </w:r>
      <w:r w:rsidR="00585A35">
        <w:instrText>ADDIN CSL_CITATION {"citationItems":[{"id":"ITEM-1","itemData":{"author":[{"dropping-particle":"","family":"Fry","given":"Brian","non-dropping-particle":"","parse-names":false,"suffix":""}],"id":"ITEM-1","issued":{"date-parts":[["2006"]]},"number-of-pages":"308","publisher":"Springer New York","publisher-place":"New York","title":"Stable Isotope Ecology","type":"book"},"uris":["http://www.mendeley.com/documents/?uuid=b09849f5-3467-4e28-95e9-9877bde95ee5"]}],"mendeley":{"formattedCitation":"(Fry 2006)","plainTextFormattedCitation":"(Fry 2006)","previouslyFormattedCitation":"(Fry 2006)"},"properties":{"noteIndex":0},"schema":"https://github.com/citation-style-language/schema/raw/master/csl-citation.json"}</w:instrText>
      </w:r>
      <w:r w:rsidR="00C64638">
        <w:fldChar w:fldCharType="separate"/>
      </w:r>
      <w:r w:rsidR="00C64638" w:rsidRPr="00C64638">
        <w:rPr>
          <w:noProof/>
        </w:rPr>
        <w:t>(Fry 2006)</w:t>
      </w:r>
      <w:r w:rsidR="00C64638">
        <w:fldChar w:fldCharType="end"/>
      </w:r>
      <w:r w:rsidR="00545AF5">
        <w:t>.</w:t>
      </w:r>
      <w:r>
        <w:t xml:space="preserve"> They are non-radioactive atoms that do not experience radioactive decay (as opposed to radioactive isotopes such as carbon-14/carbon-12 that are commonly used in radiometric dating). Stable isotopes are powerful tools used in many scientific disciplines including community ecology, climate science, fisheries biology, paleoecology, geology, forensic science, archaeology, soil science, and many others. </w:t>
      </w:r>
      <w:r w:rsidR="000106D1">
        <w:t>Due to fractionation processes, the partitioning of heavy and light isotopes in natural materials, largely due to mass effects</w:t>
      </w:r>
      <w:r w:rsidR="00545AF5">
        <w:t xml:space="preserve"> </w:t>
      </w:r>
      <w:r w:rsidR="00545AF5">
        <w:fldChar w:fldCharType="begin" w:fldLock="1"/>
      </w:r>
      <w:r w:rsidR="00585A35">
        <w:instrText>ADDIN CSL_CITATION {"citationItems":[{"id":"ITEM-1","itemData":{"ISBN":"978-0130091390","author":[{"dropping-particle":"","family":"Sharp","given":"Zachary","non-dropping-particle":"","parse-names":false,"suffix":""}],"edition":"1st","id":"ITEM-1","issued":{"date-parts":[["2007"]]},"number-of-pages":"344","publisher":"Pearson/Prentice Hall","publisher-place":"Saddle River, NJ","title":"Principles of Stable Isotope Geochemistry","type":"book"},"uris":["http://www.mendeley.com/documents/?uuid=d774d5e8-bbc4-45fa-8648-363dd2d32643"]}],"mendeley":{"formattedCitation":"(Sharp 2007)","plainTextFormattedCitation":"(Sharp 2007)","previouslyFormattedCitation":"(Sharp 2007)"},"properties":{"noteIndex":0},"schema":"https://github.com/citation-style-language/schema/raw/master/csl-citation.json"}</w:instrText>
      </w:r>
      <w:r w:rsidR="00545AF5">
        <w:fldChar w:fldCharType="separate"/>
      </w:r>
      <w:r w:rsidR="00545AF5" w:rsidRPr="00545AF5">
        <w:rPr>
          <w:noProof/>
        </w:rPr>
        <w:t>(Sharp 2007)</w:t>
      </w:r>
      <w:r w:rsidR="00545AF5">
        <w:fldChar w:fldCharType="end"/>
      </w:r>
      <w:r w:rsidR="00610383">
        <w:t>,</w:t>
      </w:r>
      <w:r w:rsidR="000106D1">
        <w:t xml:space="preserve"> the stable isotope signature in such materials provides clues about energy flow and/or environmental conditions. Thus, s</w:t>
      </w:r>
      <w:r>
        <w:t xml:space="preserve">table isotopes are commonly used to track changes in climate </w:t>
      </w:r>
      <w:r w:rsidR="00B0088C">
        <w:fldChar w:fldCharType="begin" w:fldLock="1"/>
      </w:r>
      <w:r w:rsidR="00585A35">
        <w:instrText>ADDIN CSL_CITATION {"citationItems":[{"id":"ITEM-1","itemData":{"DOI":"10.1016/0012-821X(84)90089-X","ISSN":"00257818","abstract":"The oxygen isotopic composition of modern soil carbonate is well correlated with the isotopic composition of local meteoric water. The carbon isotopic cycle for CO 2 in soils can be described in terms of the proportion of biomass using the C 4 photosynthetic pathway and the CO 2 respiration rate of the soil; at low soil respiration rates significant atmospheric CO 2 mixing can occur. In general, the carbon isotopic composition of soil carbonate is related to the proportion of C 4 biomass present in soil, but soils that freeze to the depth of carbonate formation often have a significant atmospheric component. This suggests that freezing of the soil solution should be considered as another important mechanism for soil carbonate formation. Because of these relationships, the isotopic composition of soil carbonate may be a paleoclimatic and paleoecologic indicator in cases in which diagenetic alteration has not occurred.","author":[{"dropping-particle":"","family":"Cerling","given":"Thure E","non-dropping-particle":"","parse-names":false,"suffix":""}],"container-title":"Earth and Planetary Science Letters","id":"ITEM-1","issued":{"date-parts":[["1984"]]},"page":"229-240","title":"The stable isotopic composition of modern soil carbonate and its relationship to climate","type":"article-journal","volume":"71"},"uris":["http://www.mendeley.com/documents/?uuid=57876caa-b880-4667-94ac-b06f902ab40b"]},{"id":"ITEM-2","itemData":{"author":[{"dropping-particle":"","family":"Lipp","given":"J.","non-dropping-particle":"","parse-names":false,"suffix":""},{"dropping-particle":"","family":"Trimborn","given":"P.","non-dropping-particle":"","parse-names":false,"suffix":""},{"dropping-particle":"","family":"Fritz","given":"P.","non-dropping-particle":"","parse-names":false,"suffix":""},{"dropping-particle":"","family":"Moser","given":"H.","non-dropping-particle":"","parse-names":false,"suffix":""},{"dropping-particle":"","family":"Becker","given":"B.","non-dropping-particle":"","parse-names":false,"suffix":""},{"dropping-particle":"","family":"Frenzel","given":"B.","non-dropping-particle":"","parse-names":false,"suffix":""}],"container-title":"Tellus","id":"ITEM-2","issued":{"date-parts":[["1991"]]},"page":"322-330","title":"Stable isotopes in tree ring cellulose and climatic change","type":"article-journal","volume":"43B"},"uris":["http://www.mendeley.com/documents/?uuid=765d8798-2438-4eec-a30f-102e4c70974c"]},{"id":"ITEM-3","itemData":{"DOI":"10.1016/j.quascirev.2003.06.021","ISSN":"02773791","abstract":"Speleothems are now regarded as valuable archives of climatic conditions on the continents, offering a number of advantages relative to other continental climate proxy recorders such as lake sediments and peat cores. They are ideal materials for precise U-series dating, yielding ages in calendar years, thereby circumventing the radiocarbon calibration problems associated with most other continental records. Stable isotope studies in speleothems have shifted away from attempting to provide palaeo-temperature reconstructions to the attainable goal of providing precise estimates for the timing and duration of major O isotope-defined climatic events characterised by high signal to noise ratios (e.g. glacial/interglacial transitions, Dansgaard-Oeschger oscillations, the '8200-year' event). Unlike the marine records, speleothem data sets are not 'tuned', and their independent chronology offers opportunities to critically assess leads and lags in the climate system, that in turn can provide important insights into forcing and feedback mechanisms. Improved procedures for the extraction and measurement of stable isotope ratios in fluid inclusions trapped in speleothems are likely to provide, in the near future, a much enhanced basis for the quantitative interpretation of O isotope ratios in speleothem calcite. The latter developments open up once again the tantalising prospect of palaeo-temperature estimates, but more importantly perhaps, provide a direct test for a new generation of general circulation models whose hydrological cycles will incorporate the 'water isotopes'. The literature is reviewed briefly to provide for the reader a sense of the current state-of-the-art, and to provide some pointers for future research directions. © 2004 Elsevier Ltd. All rights reserved.","author":[{"dropping-particle":"","family":"McDermott","given":"Frank","non-dropping-particle":"","parse-names":false,"suffix":""}],"container-title":"Quaternary Science Reviews","id":"ITEM-3","issued":{"date-parts":[["2004"]]},"page":"901-918","title":"Palaeo-climate reconstruction from stable isotope variations in speleothems: A review","type":"article-journal","volume":"23"},"uris":["http://www.mendeley.com/documents/?uuid=af9279e1-ea23-47e1-85fb-2f6710d2a625"]},{"id":"ITEM-4","itemData":{"DOI":"10.1016/j.tree.2006.04.002","ISSN":"01695347","abstract":"Analyses of the natural variation in stable isotopes of components of ecological systems have provided new insights into how these systems function across paleoecological to modern timescales and across a wide range of spatial scales. Isotope abundances of the molecules in biological materials and geochemical profiles are viewed as recorders that can be used to reconstruct ecological processes or to trace ecological activities. Here, we review key short-, medium- and long-term recording capacities of stable isotopes that are currently being applied to ecological questions. The melding of advances in genetics, biochemical profiling and spatial analysis with those in isotope analyses and modeling sophistication opens the door to an exciting future in ecological research. © 2006 Elsevier Ltd. All rights reserved.","author":[{"dropping-particle":"","family":"West","given":"Jason B.","non-dropping-particle":"","parse-names":false,"suffix":""},{"dropping-particle":"","family":"Bowen","given":"Gabriel J.","non-dropping-particle":"","parse-names":false,"suffix":""},{"dropping-particle":"","family":"Cerling","given":"Thure E.","non-dropping-particle":"","parse-names":false,"suffix":""},{"dropping-particle":"","family":"Ehleringer","given":"James R.","non-dropping-particle":"","parse-names":false,"suffix":""}],"container-title":"Trends in Ecology and Evolution","id":"ITEM-4","issue":"7","issued":{"date-parts":[["2006"]]},"page":"408-414","title":"Stable isotopes as one of nature's ecological recorders","type":"article-journal","volume":"21"},"uris":["http://www.mendeley.com/documents/?uuid=ec6249f7-7e33-409d-ba50-5c714a82eb12"]},{"id":"ITEM-5","itemData":{"author":[{"dropping-particle":"","family":"Baker","given":"Jonathan L","non-dropping-particle":"","parse-names":false,"suffix":""},{"dropping-particle":"","family":"Lachniet","given":"Matthew S","non-dropping-particle":"","parse-names":false,"suffix":""},{"dropping-particle":"","family":"Chervyatsova","given":"Olga","non-dropping-particle":"","parse-names":false,"suffix":""},{"dropping-particle":"","family":"Asmerom","given":"Yemane","non-dropping-particle":"","parse-names":false,"suffix":""},{"dropping-particle":"","family":"Polyak","given":"Victor J","non-dropping-particle":"","parse-names":false,"suffix":""}],"container-title":"Nature Geoscience","id":"ITEM-5","issued":{"date-parts":[["2017","5"]]},"page":"430","publisher":"Nature Publishing Group","title":"Holocene warming in western continental Eurasia driven by glacial retreat and greenhouse forcing","type":"article-journal","volume":"10"},"uris":["http://www.mendeley.com/documents/?uuid=1b6d3da2-d02f-4cc2-996f-b5ec4cebd3c7"]}],"mendeley":{"formattedCitation":"(Cerling 1984, Lipp et al. 1991, McDermott 2004, West et al. 2006, Baker et al. 2017)","plainTextFormattedCitation":"(Cerling 1984, Lipp et al. 1991, McDermott 2004, West et al. 2006, Baker et al. 2017)","previouslyFormattedCitation":"(Cerling 1984, Lipp et al. 1991, McDermott 2004, West et al. 2006, Baker et al. 2017)"},"properties":{"noteIndex":0},"schema":"https://github.com/citation-style-language/schema/raw/master/csl-citation.json"}</w:instrText>
      </w:r>
      <w:r w:rsidR="00B0088C">
        <w:fldChar w:fldCharType="separate"/>
      </w:r>
      <w:r w:rsidR="00B0088C" w:rsidRPr="00B0088C">
        <w:rPr>
          <w:noProof/>
        </w:rPr>
        <w:t>(Cerling 1984, Lipp et al. 1991, McDermott 2004, West et al. 2006, Baker et al. 2017)</w:t>
      </w:r>
      <w:r w:rsidR="00B0088C">
        <w:fldChar w:fldCharType="end"/>
      </w:r>
      <w:r>
        <w:t xml:space="preserve">, ascertain migratory patterns </w:t>
      </w:r>
      <w:r w:rsidR="00B0088C">
        <w:fldChar w:fldCharType="begin" w:fldLock="1"/>
      </w:r>
      <w:r w:rsidR="00585A35">
        <w:instrText>ADDIN CSL_CITATION {"citationItems":[{"id":"ITEM-1","itemData":{"author":[{"dropping-particle":"","family":"Hobson","given":"Keith A","non-dropping-particle":"","parse-names":false,"suffix":""}],"container-title":"Oecologia","id":"ITEM-1","issue":"3","issued":{"date-parts":[["2016"]]},"page":"314-326","title":"Tracing Origins and Migration of Wildlife Using Stable Isotopes : A Review","type":"article-journal","volume":"120"},"uris":["http://www.mendeley.com/documents/?uuid=b206d473-fdf2-4fe7-a85b-0ba5313853f6"]},{"id":"ITEM-2","itemData":{"DOI":"10.1126/science.1067124","ISSN":"00368075","abstract":"We used the natural abundance of stable isotopes (carbon and hydrogen) in the feathers of a neotropical migrant songbird to determine where birds from particular breeding areas spend the winter and the extent to which breeding ","author":[{"dropping-particle":"","family":"Rubenstein","given":"D. R.","non-dropping-particle":"","parse-names":false,"suffix":""},{"dropping-particle":"","family":"Chamberlain","given":"C. P.","non-dropping-particle":"","parse-names":false,"suffix":""},{"dropping-particle":"","family":"Holmes","given":"R. T.","non-dropping-particle":"","parse-names":false,"suffix":""},{"dropping-particle":"","family":"Ayres","given":"M. P.","non-dropping-particle":"","parse-names":false,"suffix":""},{"dropping-particle":"","family":"Waldbauer","given":"J. R.","non-dropping-particle":"","parse-names":false,"suffix":""},{"dropping-particle":"","family":"Graves","given":"G. R.","non-dropping-particle":"","parse-names":false,"suffix":""},{"dropping-particle":"","family":"Tuross","given":"N. C.","non-dropping-particle":"","parse-names":false,"suffix":""}],"container-title":"Science","id":"ITEM-2","issue":"5557","issued":{"date-parts":[["2002"]]},"page":"1062-1065","title":"Linking breeding and wintering ranges of a migratory songbird using stable isotopes","type":"article-journal","volume":"295"},"uris":["http://www.mendeley.com/documents/?uuid=fa5979b7-7c18-4837-9c54-75886244fc62"]},{"id":"ITEM-3","itemData":{"DOI":"10.1016/j.tree.2004.03.017","ISBN":"0169-5347","ISSN":"01695347","PMID":"16701265","abstract":"Establishing patterns of movement of wild animals is crucial for our understanding of their ecology, life history and behavior, and is a prerequisite for their effective conservation. Advances in the use of stable isotope markers make it possible to track a diversity of animal species in a variety of habitats. This approach is revolutionizing the way in which we make connections between phases of the annual cycle of migratory animals. However, researchers must exercise care in their application of isotopic methods. Here, we review stable isotope patterns in nature and discuss recent tracking applications in a range of taxa. To aid in the interpretation and design of effective and insightful isotope movement studies, we discuss a series of key issues and assumptions. This exciting field will advance rapidly if researchers consider these aspects of study design and interpretation carefully.","author":[{"dropping-particle":"","family":"Rubenstein","given":"Dustin R.","non-dropping-particle":"","parse-names":false,"suffix":""},{"dropping-particle":"","family":"Hobson","given":"Keith a.","non-dropping-particle":"","parse-names":false,"suffix":""}],"container-title":"Trends in Ecology and Evolution","id":"ITEM-3","issue":"5","issued":{"date-parts":[["2004"]]},"page":"256-263","title":"From birds to butterflies: Animal movement patterns and stable isotopes","type":"article-journal","volume":"19"},"uris":["http://www.mendeley.com/documents/?uuid=22ee5bb5-585f-4159-a435-a25f7d031937"]}],"mendeley":{"formattedCitation":"(Rubenstein et al. 2002, Rubenstein and Hobson 2004, Hobson 2016)","plainTextFormattedCitation":"(Rubenstein et al. 2002, Rubenstein and Hobson 2004, Hobson 2016)","previouslyFormattedCitation":"(Hobson 1999, Rubenstein et al. 2002, Rubenstein and Hobson 2004)"},"properties":{"noteIndex":0},"schema":"https://github.com/citation-style-language/schema/raw/master/csl-citation.json"}</w:instrText>
      </w:r>
      <w:r w:rsidR="00B0088C">
        <w:fldChar w:fldCharType="separate"/>
      </w:r>
      <w:r w:rsidR="00585A35" w:rsidRPr="00585A35">
        <w:rPr>
          <w:noProof/>
        </w:rPr>
        <w:t>(Rubenstein et al. 2002, Rubenstein and Hobson 2004, Hobson 2016)</w:t>
      </w:r>
      <w:r w:rsidR="00B0088C">
        <w:fldChar w:fldCharType="end"/>
      </w:r>
      <w:r>
        <w:t xml:space="preserve">, match organisms to their environments </w:t>
      </w:r>
      <w:r w:rsidR="005F59C6">
        <w:fldChar w:fldCharType="begin" w:fldLock="1"/>
      </w:r>
      <w:r w:rsidR="00585A35">
        <w:instrText>ADDIN CSL_CITATION {"citationItems":[{"id":"ITEM-1","itemData":{"DOI":"10.1098/rsbl.2003.0129","ISSN":"1471-2954","abstract":"Although predicted some time ago, there has been little success in demonstrating that the overall fitness of migratory birds depends on the combined influences of their experiences over all seasons. We used stable carbon isotope signatures (delta(13)C) in the claws of migrating black-throated blue warblers Dendroica caerulescens to infer their wintering habitats and investigated whether winter habitat selection can be linked to condition during migration. Resident bird species with low delta(13)C corresponded to selection of more mesic habitats, and migrating birds with low were delta(13)C in better condition than conspecifics with higher delta(13)C signatures. These findings concur with empirical observations on the wintering grounds, where dominants (mostly males) tend to exclude subordinates from mesic areas (considered to be high-quality habitats). We believe that variation in condition during migration may be one of the key factors determining differences in arrival times and condition at the breeding areas, which in turn have a major influence on reproductive success.","author":[{"dropping-particle":"","family":"Bearhop","given":"Stuart","non-dropping-particle":"","parse-names":false,"suffix":""},{"dropping-particle":"","family":"Hilton","given":"Geoff M.","non-dropping-particle":"","parse-names":false,"suffix":""},{"dropping-particle":"","family":"Votier","given":"Stephen C.","non-dropping-particle":"","parse-names":false,"suffix":""},{"dropping-particle":"","family":"Waldron","given":"Susan","non-dropping-particle":"","parse-names":false,"suffix":""}],"container-title":"Proceedings of the Royal Society of London. Series B: Biological Sciences","id":"ITEM-1","issue":"suppl_4","issued":{"date-parts":[["2004"]]},"page":"215-218","title":"Stable isotope ratios indicate that body condition in migrating passerines is influenced by winter habitat","type":"article-journal","volume":"271"},"uris":["http://www.mendeley.com/documents/?uuid=3fd4bbee-6dea-433a-874c-e8d0ca74602c"]},{"id":"ITEM-2","itemData":{"abstract":"Successful dispersal can enhance both individual fitness and population persistence, but the process of dispersal is often inherently risky. The interplay between the costs and benefits of dispersal are poorly documented for species with complex life histories due to the difficulty of tracking dispersing individuals. Here we investigate variability in dispersal histories of a freshwater fish, Awaous stamineus, across the species’ entire geographic range in the Hawaiian archipelago. Like many animals endemic to tropical island streams, these gobies have an amphidromous life cycle in which a brief marine larval phase enables dispersal among isolated freshwater habitats. Using otolith microchemistry, we document three distinct marine dispersal pathways, all of which are observed on every island. Surprisingly, we also find that 62% of individuals complete their life cycle entirely within freshwater, in contrast to the assumption that amphidromy is obligate in Hawaiian stream gobies. Comparing early life history outcomes based on daily otolith growth rings, we find that individuals with marine dispersal have shorter larval durations and faster larval growth, and their growth advantage over purely freshwater counterparts continues to some degree into adult life. These individual benefits of maintaining a marine dispersal phase presumably balance against the challenge of finding and reentering an island stream from the ocean. The facultative nature of amphidromy in this species highlights the selective balance between costs and benefits of dispersal in life history evolution. Accounting for alternative dispersal strategies will be essential for conservation of the amphidromous species that often dominate tropical island streams, many of which are at risk of extinction.","author":[{"dropping-particle":"","family":"Hogan","given":"J. Derek","non-dropping-particle":"","parse-names":false,"suffix":""},{"dropping-particle":"","family":"Blum","given":"Michael J.","non-dropping-particle":"","parse-names":false,"suffix":""},{"dropping-particle":"","family":"Gilliam","given":"James F.","non-dropping-particle":"","parse-names":false,"suffix":""},{"dropping-particle":"","family":"Bickford","given":"Nate","non-dropping-particle":"","parse-names":false,"suffix":""},{"dropping-particle":"","family":"McIntyre","given":"Peter B.","non-dropping-particle":"","parse-names":false,"suffix":""}],"container-title":"Ecology","id":"ITEM-2","issue":"9","issued":{"date-parts":[["2014"]]},"page":"2397-2408","title":"Consequences of alternative dispersal strategies in a putatively amphidromous fish","type":"article-journal","volume":"95"},"uris":["http://www.mendeley.com/documents/?uuid=d9627782-32b4-4921-900c-478341415810"]}],"mendeley":{"formattedCitation":"(Bearhop et al. 2004, Hogan et al. 2014)","plainTextFormattedCitation":"(Bearhop et al. 2004, Hogan et al. 2014)","previouslyFormattedCitation":"(Bearhop et al. 2004, Hogan et al. 2014)"},"properties":{"noteIndex":0},"schema":"https://github.com/citation-style-language/schema/raw/master/csl-citation.json"}</w:instrText>
      </w:r>
      <w:r w:rsidR="005F59C6">
        <w:fldChar w:fldCharType="separate"/>
      </w:r>
      <w:r w:rsidR="005F59C6" w:rsidRPr="005F59C6">
        <w:rPr>
          <w:noProof/>
        </w:rPr>
        <w:t>(Bearhop et al. 2004, Hogan et al. 2014)</w:t>
      </w:r>
      <w:r w:rsidR="005F59C6">
        <w:fldChar w:fldCharType="end"/>
      </w:r>
      <w:r>
        <w:t xml:space="preserve"> or diets </w:t>
      </w:r>
      <w:r w:rsidR="005F59C6">
        <w:fldChar w:fldCharType="begin" w:fldLock="1"/>
      </w:r>
      <w:r w:rsidR="00585A35">
        <w:instrText>ADDIN CSL_CITATION {"citationItems":[{"id":"ITEM-1","itemData":{"author":[{"dropping-particle":"V.","family":"Hilderbrand","given":"G.","non-dropping-particle":"","parse-names":false,"suffix":""},{"dropping-particle":"","family":"Farley","given":"S. D.","non-dropping-particle":"","parse-names":false,"suffix":""},{"dropping-particle":"","family":"Robbins","given":"C. T.","non-dropping-particle":"","parse-names":false,"suffix":""},{"dropping-particle":"","family":"Hanley","given":"T. A.","non-dropping-particle":"","parse-names":false,"suffix":""},{"dropping-particle":"","family":"Titus","given":"K.","non-dropping-particle":"","parse-names":false,"suffix":""},{"dropping-particle":"","family":"Servheen","given":"C.","non-dropping-particle":"","parse-names":false,"suffix":""}],"container-title":"Canadian Journal of Zoology","id":"ITEM-1","issue":"11","issued":{"date-parts":[["1996"]]},"page":"2080-2088","title":"Use of stable isotopes to determine diets of living and extinct bears","type":"article-journal","volume":"74"},"uris":["http://www.mendeley.com/documents/?uuid=abdbcbac-0e1b-477a-b451-72fdcd3787ae"]},{"id":"ITEM-2","itemData":{"abstract":"Archeological analysis of faunal remains and of lithic and bone\\ntools has suggested that hunting of medium to large mammals was\\na major element of Neanderthal subsistence. Plant foods are\\nalmost invisible in the archeological record, and it is impossible to\\nestimate accurately their dietary importance. However, stable\\nisotope ( d 13 C and d 15 N) analysis of mammal bone collagen provides\\na direct measure of diet and has been applied to two Neanderthals\\nand various faunal species from Vindija Cave, Croatia. The isotope\\nevidence overwhelmingly points to the Neanderthals behaving as\\ntop-level carnivores, obtaining almost all of their dietary protein\\nfrom animal sources. Earlier Neanderthals in France and Belgium\\nhave yielded similar results, and a pattern of European Neander-thal\\nadaptation as carnivores is emerging. These data reinforce\\ncurrent taphonomic assessments of associated faunal elements\\nand make it unlikely that the Neanderthals were acquiring animal\\nprotein principally through scavenging. Instead, these findings\\nportray them as effective predators.","author":[{"dropping-particle":"","family":"Richards","given":"Michael P","non-dropping-particle":"","parse-names":false,"suffix":""},{"dropping-particle":"","family":"Pettitt","given":"Paul B","non-dropping-particle":"","parse-names":false,"suffix":""},{"dropping-particle":"","family":"Trinkaus","given":"Erik","non-dropping-particle":"","parse-names":false,"suffix":""},{"dropping-particle":"","family":"Smith","given":"Fred H","non-dropping-particle":"","parse-names":false,"suffix":""},{"dropping-particle":"","family":"Paunovic","given":"Maja","non-dropping-particle":"","parse-names":false,"suffix":""},{"dropping-particle":"","family":"Karavanic","given":"Ivor","non-dropping-particle":"","parse-names":false,"suffix":""}],"container-title":"Proceedings of the National Academy of Sciences","id":"ITEM-2","issue":"13","issued":{"date-parts":[["2000"]]},"page":"7663-7666","title":"Neanderthal diet at Vindija and Neanderthal predation: The evidence from stable isotopes","type":"article-journal","volume":"97"},"uris":["http://www.mendeley.com/documents/?uuid=4abd3a51-0aba-40e0-a19f-e10a5843924d"]},{"id":"ITEM-3","itemData":{"DOI":"10.1186/s11671-015-1023-z","ISBN":"02698463","ISSN":"1556-276X","abstract":"Nanotechnology contributes towards a more effective eradication of\\npathogens that have emerged in hospitals, veterinary clinics, and food\\nprocessing plants and that are resistant to traditional drugs or\\ndisinfectants. Since new methods of pathogens eradication must be\\ninvented and implemented, nanotechnology seems to have become the\\nresponse to that acute need. A remarkable achievement in this field of\\nscience was the creation of self-disinfecting surfaces that base on\\nadvanced oxidation processes (AOPs). Thus, the phenomenon of\\nphotocatalysis was practically applied. Among the AOPs that have been\\nmost studied in respect of their ability to eradicate viruses, prions,\\nbacteria, yeasts, and molds, there are the processes of TiO2/UV and\\nZnO/UV. Titanium dioxide (TiO2) and zinc oxide (ZnO) act as\\nphotocatalysts, after they have been powdered to nanoparticles.\\nUltraviolet (UV) radiation is an agent that determines their excitation.\\nMethods using photocatalytic properties of nanosized TiO2 and ZnO prove\\nto be highly efficient in inactivation of infectious agents. Therefore,\\nthey are being applied on a growing scale. AOP-based disinfection is\\nregarded as a very promising tool that might help overcome problems in\\nfood hygiene and public health protection. The susceptibility of\\ninfectious agents to photocatalylic processes can be generally arranged\\nin the following order: viruses &gt; prions &gt; Gram-negative bacteria &gt;\\nGram-positive bacteria &gt; yeasts &gt; molds.","author":[{"dropping-particle":"","family":"Bearhop","given":"S","non-dropping-particle":"","parse-names":false,"suffix":""},{"dropping-particle":"","family":"Furness","given":"R W","non-dropping-particle":"","parse-names":false,"suffix":""},{"dropping-particle":"","family":"Hilton","given":"G M","non-dropping-particle":"","parse-names":false,"suffix":""},{"dropping-particle":"","family":"Votier","given":"S C","non-dropping-particle":"","parse-names":false,"suffix":""}],"container-title":"Functional Ecology","id":"ITEM-3","issued":{"date-parts":[["2003"]]},"page":"270-275","title":"A forensic approach to understanding diet and habitat use from stable isotope analysis of (avian) claw material","type":"article-journal","volume":"17"},"uris":["http://www.mendeley.com/documents/?uuid=95178aaf-93bf-4937-84e7-9a16836e2817"]},{"id":"ITEM-4","itemData":{"DOI":"10.1016/j.dsr2.2015.11.009","ISSN":"09670645","abstract":"We used stomach content and stable δ13C and δ15N isotope analyses to investigate male and female snow crab diets over a range of body sizes (30–130 mm carapace width) in five regions of the Pacific Arctic (southern and northern Chukchi Sea, western, central, and Canadian Beaufort Sea). Snow crab stomach contents from the southern Chukchi Sea were also compared to available prey biomass and abundance. Snow crabs consumed four main prey taxa: polychaetes, decapod crustaceans (crabs, amphipods), echinoderms (mainly ophiuroids), and mollusks (bivalves, gastropods). Both approaches revealed regional differences. Crab diets in the two Chukchi regions were similar to those in the western Beaufort (highest bivalve, amphipod, and crustacean consumption). The Canadian Beaufort region was most unique in prey composition and in stable isotope values. We also observed a trend of decreasing carbon stable isotopes in crabs from the Chukchi to those in the Canadian Beaufort, likely reflecting the increasing use of terrestrial carbon sources towards the eastern regions of the Beaufort Sea from Mackenzie River influx. Cannibalism on snow crabs was higher in the Chukchi regions relative to the Beaufort regions. We suggest that cannibalism may have an impact on recruitment in the Chukchi Sea via reduction of cohort strength after settlement to the benthos, as known from the Canadian Atlantic. Prey composition varied with crab size only in some size classes in the southern Chukchi and central Beaufort, while stable isotope results showed no size-dependent differences. Slightly although significantly higher mean carbon isotope values for males in the southern Chukchi may not be reflective of a gender-specific pattern but rather be driven by low sample size. Finally, the lack of prey selection relative to availability in crabs in the southern Chukchi suggests that crabs consume individual prey taxa in relative proportions to prey field abundances. The present study is the first to provide a baseline of the omnivorous role of snow crabs across the entire Pacific Arctic, as well as evidence for cannibalism in the Chukchi Sea. In light of climate change predictions for the Alaska Arctic, and the potential for future fisheries harvest of snow crabs in this region, continued monitoring of snow crabs, including population and trophic dynamics, is increasingly important to assess snow crab impacts on benthic communities and vice versa.","author":[{"dropping-particle":"","family":"Divine","given":"Lauren M.","non-dropping-particle":"","parse-names":false,"suffix":""},{"dropping-particle":"","family":"Bluhm","given":"Bodil A.","non-dropping-particle":"","parse-names":false,"suffix":""},{"dropping-particle":"","family":"Mueter","given":"Franz J.","non-dropping-particle":"","parse-names":false,"suffix":""},{"dropping-particle":"","family":"Iken","given":"Katrin","non-dropping-particle":"","parse-names":false,"suffix":""}],"container-title":"Deep-Sea Research Part II: Topical Studies in Oceanography","id":"ITEM-4","issued":{"date-parts":[["2017"]]},"page":"124-136","publisher":"Elsevier","title":"Diet analysis of Alaska Arctic snow crabs (Chionoecetes opilio) using stomach contents and δ13C and δ15N stable isotopes","type":"article-journal","volume":"135"},"uris":["http://www.mendeley.com/documents/?uuid=305c1b68-cfe7-4834-857c-8087c68efab2"]},{"id":"ITEM-5","itemData":{"DOI":"10.1038/s41559-019-0916-0","ISBN":"4155901909160","abstract":"It has been suggested that a shift in diet is one of the key adaptations that distinguishes the genus Homo from earlier hominins, but recent stable isotopic analyses of fossils attributed to Homo in the Turkana Basin show an increase in the consumption of C4 resources circa 1.65 million years ago, significantly after the earliest evidence for Homo in the eastern African fossil record. These data are consistent with ingesting more C4 plants, more animal tissues of C4 herbivores, or both, but it is also possible that this change reflects factors unrelated to changes in the palaeobiology of the genus Homo. Here we use new and published carbon and oxygen isotopic data (n = 999) taken from large-bodied fossil mammals, and pedogenic carbonates in fossil soils, from East Turkana in northern Kenya to investigate the context of this change in the isotope signal within Homo. By targeting taxa and temporal intervals unrepresented or undersampled in previous analyses, we were able to conduct the first comprehensive analysis of the ecological context of hominin diet at East Turkana during a period crucial for detecting any dietary and related behavioural differences between early Homo (H. habilis and/or H. rudolfensis) and Homo erectus. Our analyses suggest that the genus Homo underwent a dietary shift (as indicated by δ13Cena and δ18Oena values) that is (1) unrelated to changes in the East Turkana vegetation community and (2) unlike patterns found in other East Turkana large mammals, including Paranthropus and Theropithecus. These data suggest that within the Turkana Basin a dietary shift occurred well after we see the first evidence of early Homo in the region.","author":[{"dropping-particle":"","family":"Patterson","given":"David B","non-dropping-particle":"","parse-names":false,"suffix":""},{"dropping-particle":"","family":"Braun","given":"David R","non-dropping-particle":"","parse-names":false,"suffix":""},{"dropping-particle":"","family":"Allen","given":"Kayla","non-dropping-particle":"","parse-names":false,"suffix":""},{"dropping-particle":"","family":"Barr","given":"W Andrew","non-dropping-particle":"","parse-names":false,"suffix":""},{"dropping-particle":"","family":"Behrensmeyer","given":"Anna K","non-dropping-particle":"","parse-names":false,"suffix":""},{"dropping-particle":"","family":"Biernat","given":"Maryse","non-dropping-particle":"","parse-names":false,"suffix":""},{"dropping-particle":"","family":"Lehmann","given":"Sophie B","non-dropping-particle":"","parse-names":false,"suffix":""},{"dropping-particle":"","family":"Maddox","given":"Tom","non-dropping-particle":"","parse-names":false,"suffix":""},{"dropping-particle":"","family":"Manthi","given":"Fredrick K","non-dropping-particle":"","parse-names":false,"suffix":""},{"dropping-particle":"","family":"Merritt","given":"Stephen R","non-dropping-particle":"","parse-names":false,"suffix":""},{"dropping-particle":"","family":"Morris","given":"Sarah E","non-dropping-particle":"","parse-names":false,"suffix":""},{"dropping-particle":"","family":"Brien","given":"Kaedan O","non-dropping-particle":"","parse-names":false,"suffix":""},{"dropping-particle":"","family":"Reeves","given":"Jonathan S","non-dropping-particle":"","parse-names":false,"suffix":""},{"dropping-particle":"","family":"Wood","given":"Bernard A","non-dropping-particle":"","parse-names":false,"suffix":""},{"dropping-particle":"","family":"Bobe","given":"René","non-dropping-particle":"","parse-names":false,"suffix":""}],"container-title":"Nature Ecology &amp; Evolution","id":"ITEM-5","issued":{"date-parts":[["2019"]]},"page":"1048-1056","title":"Comparative isotopic evidence from East Turkana supports a dietary shift within the genus Homo","type":"article-journal","volume":"3"},"uris":["http://www.mendeley.com/documents/?uuid=c1c29228-0f97-4e09-acf3-539d83969a8e"]}],"mendeley":{"formattedCitation":"(Hilderbrand et al. 1996, Richards et al. 2000, Bearhop et al. 2003, Divine et al. 2017, Patterson et al. 2019)","plainTextFormattedCitation":"(Hilderbrand et al. 1996, Richards et al. 2000, Bearhop et al. 2003, Divine et al. 2017, Patterson et al. 2019)","previouslyFormattedCitation":"(Hilderbrand et al. 1996, Richards et al. 2000, Bearhop et al. 2003, Divine et al. 2017, Patterson et al. 2019)"},"properties":{"noteIndex":0},"schema":"https://github.com/citation-style-language/schema/raw/master/csl-citation.json"}</w:instrText>
      </w:r>
      <w:r w:rsidR="005F59C6">
        <w:fldChar w:fldCharType="separate"/>
      </w:r>
      <w:r w:rsidR="005F59C6" w:rsidRPr="005F59C6">
        <w:rPr>
          <w:noProof/>
        </w:rPr>
        <w:t>(Hilderbrand et al. 1996, Richards et al. 2000, Bearhop et al. 2003, Divine et al. 2017, Patterson et al. 2019)</w:t>
      </w:r>
      <w:r w:rsidR="005F59C6">
        <w:fldChar w:fldCharType="end"/>
      </w:r>
      <w:r>
        <w:t xml:space="preserve">, assess food web bioenergetics </w:t>
      </w:r>
      <w:r w:rsidR="005F59C6">
        <w:fldChar w:fldCharType="begin" w:fldLock="1"/>
      </w:r>
      <w:r w:rsidR="00585A35">
        <w:instrText>ADDIN CSL_CITATION {"citationItems":[{"id":"ITEM-1","itemData":{"abstract":"1. The stable isotopes of nitrogen (d15N) and carbon (d13C) were analysed in 22 species of marine birds from coastal waters of the northeast Pacific Ocean. Analyses confirm that stable nitrogen isotopes can predict seabird trophic positions. 2. Based on b15N analyses, seabird trophic-level inferences generally agree with those of conventional dietary studies, but suggest that lower trophic-level organisms are more important to several seabirds than was recognized previously. 3. Stable-carbon isotope analysis may be a good indicator of inshore vs. offshore feeding preference. 4. In general, stable-isotope analysis to determine trophic level offers many advan- tages over conventional dietary approaches since trophic inferences are based on time- integrated estimates of assimilated and not just ingested foods, and isotopic abundance represents a continuous variable that is amenable to statistical analysis.","author":[{"dropping-particle":"","family":"Hobson","given":"Keith A","non-dropping-particle":"","parse-names":false,"suffix":""},{"dropping-particle":"","family":"Piattt","given":"John F","non-dropping-particle":"","parse-names":false,"suffix":""},{"dropping-particle":"","family":"Pitocchelli","given":"J","non-dropping-particle":"","parse-names":false,"suffix":""}],"container-title":"Journal of Animal Ecology","id":"ITEM-1","issued":{"date-parts":[["1994"]]},"page":"786-798","title":"Using Stable Isotopes to Determine Seabird Trophic Relationships","type":"article-journal","volume":"63"},"uris":["http://www.mendeley.com/documents/?uuid=95b82e77-aa28-4af9-9adb-5ddd13ec9d07"]},{"id":"ITEM-2","itemData":{"abstract":"Species invasions pose a serious threat to biodiversity and native ecosystems1, 2; however, predicting and quantifying the impacts of invasive species has proven problematic3-6. Here we use stable isotope ratios to document the food-web consequences of the invasion of two non-native predators, smallmouth bass and rock bass, into Canadian lakes. Invaded lakes had lower littoral prey-fish diversity and abundance than uninvaded reference lakes. Consistent with this difference, lake trout from invaded lakes had more negative 13C values (-29.2 versus -27.4) and reduced trophic positions (3.3 versus 3.9) than those from reference lakes, indicating differences in food-web structure. Furthermore, a comparison of the pre- and post-invasion food webs of two recently invaded lakes showed that invasion was followed by substantial declines in littoral prey-fish abundance and the trophic position of lake trout, reflecting a shift in the diet of lake trout towards zooplankton and reduced dependence on littoral fish. This study demonstrates the use of stable isotope techniques to detect changes in food-web structure following perturbations; in this instance, bass-induced food-web shifts may have severe consequences for native species and ecosystems.","author":[{"dropping-particle":"","family":"Zanden M. J.","given":"","non-dropping-particle":"Vander","parse-names":false,"suffix":""},{"dropping-particle":"","family":"Casselman J. M.","given":"","non-dropping-particle":"","parse-names":false,"suffix":""},{"dropping-particle":"","family":"Rasmussen J. B.","given":"","non-dropping-particle":"","parse-names":false,"suffix":""}],"container-title":"Nature","id":"ITEM-2","issued":{"date-parts":[["1999"]]},"page":"464-467","title":"Stable isotope evidence for the food web consequences of species invasions in lakes.","type":"article-journal","volume":"401"},"uris":["http://www.mendeley.com/documents/?uuid=a9fbbdff-e150-4bfa-8317-bc343bec53c7"]},{"id":"ITEM-3","itemData":{"DOI":"10.1016/B978-0-12-813047-6.00001-2","ISBN":"9780128132692","abstract":"Stable isotope analysis has become a common tool for studying stream food webs and for testing hypotheses about stream ecosystem processes and stressors that may affect the structure of the food web or resources available to consumers. In this chapter, we provide a brief discussion of use of natural abundances of stable isotopes to study stream food webs, including a primer on stable isotope terminology, fractionation processes that govern differential cycling of stable isotopes of the same element, and some of the applications of the specific elements most often commonly used for stable isotope studies in stream ecosystems. Our objectives are to illustrate a generalized method (Basic Method) for characterizing and comparing stream food webs using δ13C and δ15N, and three more advanced experimental approaches (Advanced Methods 1-3) for examining specific questions or hypotheses about resource use in stream food webs using δ13C, δ15N, and δD.","author":[{"dropping-particle":"","family":"Hershey","given":"Anne E.","non-dropping-particle":"","parse-names":false,"suffix":""},{"dropping-particle":"","family":"Northington","given":"Robert M.","non-dropping-particle":"","parse-names":false,"suffix":""},{"dropping-particle":"","family":"Finlay","given":"Jacques C.","non-dropping-particle":"","parse-names":false,"suffix":""},{"dropping-particle":"","family":"Peterson","given":"Bruce J.","non-dropping-particle":"","parse-names":false,"suffix":""}],"container-title":"Methods in Stream Ecology: Third Edition","id":"ITEM-3","issued":{"date-parts":[["2017"]]},"number-of-pages":"3-20","publisher":"Elsevier Inc.","title":"Stable Isotopes in Stream Food Webs","type":"book","volume":"2"},"uris":["http://www.mendeley.com/documents/?uuid=b4700470-260d-4449-92ae-3532f55b1f8f"]}],"mendeley":{"formattedCitation":"(Hobson et al. 1994, Vander Zanden M. J. et al. 1999, Hershey et al. 2017)","plainTextFormattedCitation":"(Hobson et al. 1994, Vander Zanden M. J. et al. 1999, Hershey et al. 2017)","previouslyFormattedCitation":"(Hobson et al. 1994, Vander Zanden M. J. et al. 1999, Hershey et al. 2017)"},"properties":{"noteIndex":0},"schema":"https://github.com/citation-style-language/schema/raw/master/csl-citation.json"}</w:instrText>
      </w:r>
      <w:r w:rsidR="005F59C6">
        <w:fldChar w:fldCharType="separate"/>
      </w:r>
      <w:r w:rsidR="005F59C6" w:rsidRPr="005F59C6">
        <w:rPr>
          <w:noProof/>
        </w:rPr>
        <w:t>(Hobson et al. 1994, Vander Zanden M. J. et al. 1999, Hershey et al. 2017)</w:t>
      </w:r>
      <w:r w:rsidR="005F59C6">
        <w:fldChar w:fldCharType="end"/>
      </w:r>
      <w:r>
        <w:t xml:space="preserve">, document ecosystem </w:t>
      </w:r>
      <w:r w:rsidR="00602B77">
        <w:t xml:space="preserve">and environmental </w:t>
      </w:r>
      <w:r>
        <w:t>changes through time</w:t>
      </w:r>
      <w:r w:rsidR="005F59C6">
        <w:t xml:space="preserve"> </w:t>
      </w:r>
      <w:r w:rsidR="005F59C6">
        <w:fldChar w:fldCharType="begin" w:fldLock="1"/>
      </w:r>
      <w:r w:rsidR="00585A35">
        <w:instrText>ADDIN CSL_CITATION {"citationItems":[{"id":"ITEM-1","itemData":{"ISBN":"0028-0836","abstract":"Although the effects of climate warming on the chemical and physical properties of lakes have been documented, biotic and ecosystem-scale responses to climate change have been only estimated or predicted by manipulations and models. Here we present evidence that climate warming is diminishing productivity in Lake Tanganyika, East Africa. This lake has historically supported a highly productive pelagic fishery that currently provides 25-40% of the animal protein supply for the populations of the surrounding countries. In parallel with regional warming patterns since the beginning of the twentieth century, a rise in surface-water temperature has increased the stability of the water column. A regional decrease in wind velocity has contributed to reduced mixing, decreasing deep-water nutrient upwelling and entrainment into surface waters. Carbon isotope records in sediment cores suggest that primary productivity may have decreased by about 20%, implying a roughly 30% decrease in fish yields. Our study provides evidence that the impact of regional effects of global climate change on aquatic ecosystem functions and services can be larger than that of local anthropogenic activity or overfishing.","author":[{"dropping-particle":"","family":"O'Reilly","given":"Catherine M.","non-dropping-particle":"","parse-names":false,"suffix":""},{"dropping-particle":"","family":"Alin","given":"Simone R.","non-dropping-particle":"","parse-names":false,"suffix":""},{"dropping-particle":"","family":"Plisnier","given":"Pierre-Denis","non-dropping-particle":"","parse-names":false,"suffix":""},{"dropping-particle":"","family":"Cohen","given":"Andrew S.","non-dropping-particle":"","parse-names":false,"suffix":""},{"dropping-particle":"","family":"McKee","given":"Brent A.","non-dropping-particle":"","parse-names":false,"suffix":""}],"container-title":"Nature","id":"ITEM-1","issue":"6950","issued":{"date-parts":[["2003"]]},"page":"766-768","title":"Climate change decreases aquatic ecosystem productivity of Lake Tanganyika, Africa","type":"article-journal","volume":"424"},"uris":["http://www.mendeley.com/documents/?uuid=d36874c5-4a56-4cad-97d0-282ba69026f3"]},{"id":"ITEM-2","itemData":{"DOI":"10.1038/ncomms13502","ISSN":"20411723","abstract":"Owing to the lack of absolutely dated oceanographic information before the modern instrumental period, there is currently significant debate as to the role played by North Atlantic Ocean dynamics in previous climate transitions (for example, Medieval Climate Anomaly-Little Ice Age, MCA-LIA). Here we present analyses of a millennial-length, annually resolved and absolutely dated marine delta18O archive. We interpret our record of oxygen isotope ratios from the shells of the long-lived marine bivalve Arctica islandica (delta18O-shell), from the North Icelandic shelf, in relation to seawater density variability and demonstrate that solar and volcanic forcing coupled with ocean circulation dynamics are key drivers of climate variability over the last millennium. During the pre-industrial period (AD 1000-1800) variability in the sub-polar North Atlantic leads changes in Northern Hemisphere surface air temperatures at multi-decadal timescales, indicating that North Atlantic Ocean dynamics played an active role in modulating the response of the atmosphere to solar and volcanic forcing.","author":[{"dropping-particle":"","family":"Reynolds","given":"D. J.","non-dropping-particle":"","parse-names":false,"suffix":""},{"dropping-particle":"","family":"Scourse","given":"J. D.","non-dropping-particle":"","parse-names":false,"suffix":""},{"dropping-particle":"","family":"Halloran","given":"P. R.","non-dropping-particle":"","parse-names":false,"suffix":""},{"dropping-particle":"","family":"Nederbragt","given":"A. J.","non-dropping-particle":"","parse-names":false,"suffix":""},{"dropping-particle":"","family":"Wanamaker","given":"A. D.","non-dropping-particle":"","parse-names":false,"suffix":""},{"dropping-particle":"","family":"Butler","given":"P. G.","non-dropping-particle":"","parse-names":false,"suffix":""},{"dropping-particle":"","family":"Richardson","given":"C. A.","non-dropping-particle":"","parse-names":false,"suffix":""},{"dropping-particle":"","family":"Heinemeier","given":"J.","non-dropping-particle":"","parse-names":false,"suffix":""},{"dropping-particle":"","family":"Eiríksson","given":"J.","non-dropping-particle":"","parse-names":false,"suffix":""},{"dropping-particle":"","family":"Knudsen","given":"K. L.","non-dropping-particle":"","parse-names":false,"suffix":""},{"dropping-particle":"","family":"Hall","given":"I. R.","non-dropping-particle":"","parse-names":false,"suffix":""}],"container-title":"Nature Communications","id":"ITEM-2","issued":{"date-parts":[["2016"]]},"title":"Annually resolved North Atlantic marine climate over the last millennium","type":"article-journal","volume":"7"},"uris":["http://www.mendeley.com/documents/?uuid=b1b23488-d4cb-4376-92af-0209944276d8"]},{"id":"ITEM-3","itemData":{"DOI":"10.1002/2017GB005708","ISSN":"19449224","abstract":"Given the rapid increase in atmospheric carbon dioxide concentrations (pCO2) over the industrial era, there is a pressing need to construct long-term records of natural carbon cycling prior to this perturbation and to develop a more robust understanding of the role the oceans play in the sequestration of atmospheric carbon. Here we reconstruct the past biological and climate controls on the carbon isotopic (δ13Cshell) composition of the North Icelandic shelf waters over the last millennium, derived from the shells of the long-lived marine bivalve mollusk Arctica islandica. Variability in the annually resolved δ13Cshell record is dominated by multidecadal variability with a negative trend (?0.003 ± 0.002‰ yr?1) over the industrial era (1800–2000 Common Era). This trend is consistent with the marine Suess effect brought about by the sequestration of isotopically light carbon (δ13CofCO2) derived from the burning of fossil fuels. Comparison of the δ13Cshell record with Contemporaneous proxy archives, over the last millennium, and instrumental data over the twentieth century, highlights that both biological (primary production) and physical environmental factors, such as relative shifts in the proportion of Subpolar Mode Waters and Arctic Intermediate Waters entrained onto the North Icelandic shelf, atmospheric circulation patterns associated with the winter North Atlantic Oscillation, and sea surface temperature and salinity of the subpolar gyre, are the likely mechanisms that contribute to natural variations in seawater δ13C variability on the North Icelandic shelf. Contrasting δ13C fractionation processes associated with these biological and physical mechanisms likely cause the attenuated marine Suess effect signal at this locality.","author":[{"dropping-particle":"","family":"Reynolds","given":"D. J.","non-dropping-particle":"","parse-names":false,"suffix":""},{"dropping-particle":"","family":"Hall","given":"I. R.","non-dropping-particle":"","parse-names":false,"suffix":""},{"dropping-particle":"","family":"Scourse","given":"J. D.","non-dropping-particle":"","parse-names":false,"suffix":""},{"dropping-particle":"","family":"Richardson","given":"C. A.","non-dropping-particle":"","parse-names":false,"suffix":""},{"dropping-particle":"","family":"Wanamaker","given":"A. D.","non-dropping-particle":"","parse-names":false,"suffix":""},{"dropping-particle":"","family":"Butler","given":"P. G.","non-dropping-particle":"","parse-names":false,"suffix":""}],"container-title":"Global Biogeochemical Cycles","id":"ITEM-3","issued":{"date-parts":[["2017"]]},"page":"1718-1735","title":"Biological and Climate Controls on North Atlantic Marine Carbon Dynamics Over the Last Millennium: Insights From an Absolutely Dated Shell-Based Record From the North Icelandic Shelf","type":"article-journal","volume":"31"},"uris":["http://www.mendeley.com/documents/?uuid=b8bf8764-24ef-4bfc-a6f1-5c3512565451"]},{"id":"ITEM-4","itemData":{"DOI":"10.1016/j.gca.2019.03.019","ISSN":"00167037","abstract":"Developing high-resolution, well-dated, marine proxies of environmental, climatic, and oceanographic conditions is critical in order to advance our understanding of the ocean's role in the global climate system. While some work has investigated bulk and compound specific stable nitrogen isotope (δ15N) values in bivalve shells as proxies for environmental variability, the small concentrations of nitrogen found in the organic matrix of the shell calcium carbonate (hereafter carbonate) makes developing high resolution records challenging. This study investigates the potential of using the bulk and amino acid δ15N values of bivalve periostracum, the protein layer on the outside of the shell, as a proxy archive of nitrogen cycling processes and water source variability. Bulk δ15N values were measured on the periostracum, carbonate, and adductor muscle of Arctica islandica shells collected in the Gulf of Maine. Increased variability of isotopic values across growth lines compared to along growth lines support mechanistic reasoning based on growth processes that periostracum is recording changes in δ15N values over the course of the clam's lifetime (up to 500 years). In addition, the statistically significant relationship between periostracum δ15N values and contemporaneous carbonate δ15N values of the same shell (r = 0.82, p &lt; 0.0001, n = 40) suggests that periostracum preserves a similar δ15N signal to that preserved in the carbonate. This finding, coupled with the fact that source amino acid δ15N values of periostracum are similar to that of the adductor muscle and the particulate organic matter (POM) consumed by the clam, suggests that periostracum bulk δ15N values reflect the δ15N values of the clam's food source. The isotopic offsets between periostracum, carbonate, and adductor muscle δ15N values are primarily caused by differences in amino acid composition of the different tissue types, as evidenced by isotope mass balance calculations, although may also be related to differences in δ15N values of the individual amino acids of the different tissue types, especially for the trophic amino acids. Compound specific δ15N analyses of the periostracum of A. islandica shells were used to determine that the calculated trophic position of the clams in this study (1.4 ± 0.4) did not change significantly between 1783 and 1997. Phenylalanine δ15N values over the last 70 years show similar trends to that of the bulk record, suggesting that changes in bulk δ15N value…","author":[{"dropping-particle":"","family":"Whitney","given":"Nina M.","non-dropping-particle":"","parse-names":false,"suffix":""},{"dropping-particle":"","family":"Johnson","given":"Beverly J.","non-dropping-particle":"","parse-names":false,"suffix":""},{"dropping-particle":"","family":"Dostie","given":"Philip T.","non-dropping-particle":"","parse-names":false,"suffix":""},{"dropping-particle":"","family":"Luzier","given":"Katherine","non-dropping-particle":"","parse-names":false,"suffix":""},{"dropping-particle":"","family":"Wanamaker","given":"Alan D.","non-dropping-particle":"","parse-names":false,"suffix":""}],"container-title":"Geochimica et Cosmochimica Acta","id":"ITEM-4","issued":{"date-parts":[["2019"]]},"page":"67-85","publisher":"Elsevier Ltd","title":"Paired bulk organic and individual amino acid δ15N analyses of bivalve shell periostracum: A paleoceanographic proxy for water source variability and nitrogen cycling processes","type":"article-journal","volume":"254"},"uris":["http://www.mendeley.com/documents/?uuid=ebd6cd82-097a-4145-9b9d-7c0e945ee433","http://www.mendeley.com/documents/?uuid=a273e2e1-d2f0-4a61-ae08-afbbadad3ca2"]}],"mendeley":{"formattedCitation":"(O’Reilly et al. 2003, Reynolds et al. 2016, 2017, Whitney et al. 2019)","plainTextFormattedCitation":"(O’Reilly et al. 2003, Reynolds et al. 2016, 2017, Whitney et al. 2019)","previouslyFormattedCitation":"(O’Reilly et al. 2003, Reynolds et al. 2016, 2017, Whitney et al. 2019)"},"properties":{"noteIndex":0},"schema":"https://github.com/citation-style-language/schema/raw/master/csl-citation.json"}</w:instrText>
      </w:r>
      <w:r w:rsidR="005F59C6">
        <w:fldChar w:fldCharType="separate"/>
      </w:r>
      <w:r w:rsidR="00545AF5" w:rsidRPr="00545AF5">
        <w:rPr>
          <w:noProof/>
        </w:rPr>
        <w:t>(O’Reilly et al. 2003, Reynolds et al. 2016, 2017, Whitney et al. 2019)</w:t>
      </w:r>
      <w:r w:rsidR="005F59C6">
        <w:fldChar w:fldCharType="end"/>
      </w:r>
      <w:r>
        <w:t xml:space="preserve">, measure soil carbon budgets </w:t>
      </w:r>
      <w:r w:rsidR="005F59C6">
        <w:fldChar w:fldCharType="begin" w:fldLock="1"/>
      </w:r>
      <w:r w:rsidR="00585A35">
        <w:instrText>ADDIN CSL_CITATION {"citationItems":[{"id":"ITEM-1","itemData":{"DOI":"10.1016/S0016-7037(99)00062-9","ISSN":"00167037","abstract":"δ13C values of the Fe(CO3)OH component in pedogenic goethites from a young soil developed on the Eocene Weches formation in east Texas increase from approximately -13 or -14‰ at depths of 31-64 cm to values around -6 to -4‰ at depths greater than 122 cm. This spatial distribution of δ13C values suggests that dissolution of precursor fossiliferous marine calcite (still present at deeper levels in the soil) has contributed significantly to the isotopic budget of CO2 in this soil. A local isotopic material balance was calculated for the soil CO2 at each sample depth using a calcite δ13C value of -1‰, an organic matter δ13C value of -25‰, and the measured δ13C value of the Fe(CO3)OH component in each sample. Although there is presently no calcite in the upper 120 cm of the profile, the calculated apparent contribution of CO2 from a calcite source ranges from 16% to 45% at these shallow depths. Below 120 cm, dissolution of calcite appears to contribute more than 50% of the CO2 in the soil gas. Similar results might be expected in other wet, goethite-bearing soils that contain relict calcite and thus have not achieved the highly leached characteristics of laterites (such as those in the Amazon basin). Models of the soil CO2 budget in such systems may need to consider both oxidation of organic matter and dissolution of carbonate minerals as in situ sources of carbon isotope variation in CO2. The variation with depth of the δ13C values of the Fe(CO3)OH component suggests an ongoing process of goethite dissolution and reprecipitation in the active, aerobic soil zone. If so, the extremely low solubility of goethite in oxidizing environments suggests that this dissolution process is probably biologically mediated. Dissolution and reprecipitation of goethite in an aerobic soil would favor the recording of steady-state soil CO2 δ13C patterns. Preservation of such information in ancient soils would probably depend upon burial and consequent removal from the biologically active soil zone. Copyright © 1999 Elsevier Science Ltd.","author":[{"dropping-particle":"","family":"Hsieh","given":"Jean C.C.","non-dropping-particle":"","parse-names":false,"suffix":""},{"dropping-particle":"","family":"Yapp","given":"Crayton J.","non-dropping-particle":"","parse-names":false,"suffix":""}],"container-title":"Geochimica et Cosmochimica Acta","id":"ITEM-1","issue":"6","issued":{"date-parts":[["1999"]]},"page":"767-783","title":"Stable carbon isotope budget of CO2 in a wet, modern soil as inferred from Fe(CO3)OH in pedogenic goethite: Possible role of calcite dissolution","type":"article-journal","volume":"63"},"uris":["http://www.mendeley.com/documents/?uuid=a81ea093-ba9e-4a0e-a5b7-4c20e78fe154"]},{"id":"ITEM-2","itemData":{"abstract":"We examine the carbon balance of North American wetlands by reviewing and synthesizing the published literature and soil databases. North American wetlands contain about 220 Pg C, most of which is in peat. They are a small to moderate carbon sink of about 49 Tg C yr21, although the uncertainty around this estimate is greater than 100%, with the largest unknown being the role of carbon sequestration by sedimentation in freshwater mineral-soil wetlands. We estimate that North American wetlands emit 9 Tg methane (CH4)yr21; however, the uncertainty of this estimate is also greater than 100%. With the exception of estuarine wetlands, CH4 emissions from wetlands may largely offset any positive benefits of carbon sequestration in soils and plants in terms of climate forcing. Historically, the destruction of wetlands through land-use changes has had the largest effects on the carbon fluxes and consequent radiative forcing of North American wetlands. The primary effects have been a reduction in their ability to sequester carbon (a small to moderate increase in radiative forcing), oxidation of their soil carbon reserves upon drainage (a small increase in radiative forcing), and reduction in CH4 emissions (a small to large decrease in radiative forcing). It is uncertain how global changes will affect the carbon pools and fluxes of North American wetlands. We will not be able to predict accurately the role of wetlands as potential positive or negative feedbacks to anthropogenic global change without knowing the integrative effects of changes in temperature, precipitation, atmospheric carbon dioxide concentrations, and atmospheric deposition of nitrogen and sulfur on the carbon balance of North American wetlands.","author":[{"dropping-particle":"","family":"Bridgham","given":"Scott D.","non-dropping-particle":"","parse-names":false,"suffix":""},{"dropping-particle":"","family":"Megonigal","given":"J. Patrick","non-dropping-particle":"","parse-names":false,"suffix":""},{"dropping-particle":"","family":"Keller","given":"Jason K.","non-dropping-particle":"","parse-names":false,"suffix":""},{"dropping-particle":"","family":"Bliss","given":"Norman B.","non-dropping-particle":"","parse-names":false,"suffix":""},{"dropping-particle":"","family":"Trettin","given":"Carl","non-dropping-particle":"","parse-names":false,"suffix":""}],"container-title":"Wetlands","id":"ITEM-2","issue":"4","issued":{"date-parts":[["2006"]]},"page":"889-916","title":"The carbon balance of North American wetlands","type":"article-journal","volume":"26"},"uris":["http://www.mendeley.com/documents/?uuid=2889c19a-790b-4224-84d1-bd6db5cd10f6"]}],"mendeley":{"formattedCitation":"(Hsieh and Yapp 1999, Bridgham et al. 2006)","plainTextFormattedCitation":"(Hsieh and Yapp 1999, Bridgham et al. 2006)","previouslyFormattedCitation":"(Hsieh and Yapp 1999, Bridgham et al. 2006)"},"properties":{"noteIndex":0},"schema":"https://github.com/citation-style-language/schema/raw/master/csl-citation.json"}</w:instrText>
      </w:r>
      <w:r w:rsidR="005F59C6">
        <w:fldChar w:fldCharType="separate"/>
      </w:r>
      <w:r w:rsidR="005F59C6" w:rsidRPr="005F59C6">
        <w:rPr>
          <w:noProof/>
        </w:rPr>
        <w:t>(Hsieh and Yapp 1999, Bridgham et al. 2006)</w:t>
      </w:r>
      <w:r w:rsidR="005F59C6">
        <w:fldChar w:fldCharType="end"/>
      </w:r>
      <w:r>
        <w:t xml:space="preserve">, assess soil microbial activity </w:t>
      </w:r>
      <w:r w:rsidR="005F59C6">
        <w:fldChar w:fldCharType="begin" w:fldLock="1"/>
      </w:r>
      <w:r w:rsidR="00585A35">
        <w:instrText>ADDIN CSL_CITATION {"citationItems":[{"id":"ITEM-1","itemData":{"DOI":"10.1016/S0168-6496(02)00194-0","ISSN":"0168-6496","abstract":"The use of biomarkers in combination with stable isotope analysis is a new approach in microbial ecology and a number of papers on a variety of subjects have appeared. We will first discuss the techniques for analysing stable isotopes in biomarkers, primarily gas chromatography-combustion^isotope ratio mass spectrometry, and then describe a number of applications in microbial ecology based on 13C. Natural abundance isotope ratios of biomarkers can be used to study organic matter sources utilised by microorganisms in complex ecosystems and for identifying specific groups of bacteria like methanotrophs. Addition of labelled substrates in combination with biomarker analysis enables direct identification of microbes involved in specific processes and also allows for the incorporation of bacteria into food web studies. We believe that the full potential of the technique in microbial ecology has just started to be exploited.","author":[{"dropping-particle":"","family":"Boschker","given":"HTS","non-dropping-particle":"","parse-names":false,"suffix":""},{"dropping-particle":"","family":"Middelburg","given":"JJ","non-dropping-particle":"","parse-names":false,"suffix":""}],"container-title":"FEMS Microbiology Ecology","id":"ITEM-1","issued":{"date-parts":[["2002"]]},"page":"85-95","title":"Stable isotopes and biomarkers in microbial ecology","type":"article-journal","volume":"40"},"uris":["http://www.mendeley.com/documents/?uuid=b7636768-8dc9-4787-a425-16bd752a559f"]},{"id":"ITEM-2","itemData":{"DOI":"10.1016/j.soilbio.2009.03.016","ISSN":"00380717","abstract":"We investigated the behavior of biochars in arable and forest soil in a greenhouse experiment in order to prove that these amendments can increase carbon storage in soils. Two qualities of biochar were produced by hydrothermal pyrolysis from 13C labeled glucose (0% N) and yeast (5% N), respectively. We quantified respiratory losses of soil and biochar carbon and calculated mean residence times of the biochars using the isotopic label. Extraction of phospholipid fatty acids from soil at the beginning and after 4 months of incubation was used to quantify changes in microbial biomass and to identify microbial groups utilizing the biochars. Mean residence times varied between 4 and 29 years, depending on soil type and quality of biochar. Yeast-derived biochar promoted fungi in the soil, while glucose-derived biochar was utilized by Gram-negative bacteria. Our results suggest that residence times of biochar in soils can be manipulated with the aim to \"design\" the best possible biochar for a given soil type. © 2009 Elsevier Ltd. All rights reserved.","author":[{"dropping-particle":"","family":"Steinbeiss","given":"S.","non-dropping-particle":"","parse-names":false,"suffix":""},{"dropping-particle":"","family":"Gleixner","given":"G.","non-dropping-particle":"","parse-names":false,"suffix":""},{"dropping-particle":"","family":"Antonietti","given":"M.","non-dropping-particle":"","parse-names":false,"suffix":""}],"container-title":"Soil Biology and Biochemistry","id":"ITEM-2","issued":{"date-parts":[["2009"]]},"page":"1301-1310","publisher":"Elsevier Ltd","title":"Effect of biochar amendment on soil carbon balance and soil microbial activity","type":"article-journal","volume":"41"},"uris":["http://www.mendeley.com/documents/?uuid=e10f307d-2c1c-486c-b5f3-354ecf0105e6"]}],"mendeley":{"formattedCitation":"(Boschker and Middelburg 2002, Steinbeiss et al. 2009)","plainTextFormattedCitation":"(Boschker and Middelburg 2002, Steinbeiss et al. 2009)","previouslyFormattedCitation":"(Boschker and Middelburg 2002, Steinbeiss et al. 2009)"},"properties":{"noteIndex":0},"schema":"https://github.com/citation-style-language/schema/raw/master/csl-citation.json"}</w:instrText>
      </w:r>
      <w:r w:rsidR="005F59C6">
        <w:fldChar w:fldCharType="separate"/>
      </w:r>
      <w:r w:rsidR="005F59C6" w:rsidRPr="005F59C6">
        <w:rPr>
          <w:noProof/>
        </w:rPr>
        <w:t>(Boschker and Middelburg 2002, Steinbeiss et al. 2009)</w:t>
      </w:r>
      <w:r w:rsidR="005F59C6">
        <w:fldChar w:fldCharType="end"/>
      </w:r>
      <w:r>
        <w:t xml:space="preserve">, and other topics. </w:t>
      </w:r>
    </w:p>
    <w:p w14:paraId="1BD31ACA" w14:textId="729EE07D" w:rsidR="00F469C1" w:rsidRDefault="00E6237F" w:rsidP="00602B77">
      <w:pPr>
        <w:ind w:firstLine="720"/>
      </w:pPr>
      <w:r>
        <w:t xml:space="preserve">Commonly used </w:t>
      </w:r>
      <w:r w:rsidR="000106D1">
        <w:t xml:space="preserve">light </w:t>
      </w:r>
      <w:r>
        <w:t>stable isotopes include hydrogen, carbon, oxygen, nitroge</w:t>
      </w:r>
      <w:r w:rsidR="00AE329B">
        <w:t>n</w:t>
      </w:r>
      <w:r w:rsidR="000106D1">
        <w:t>, and sulfur</w:t>
      </w:r>
      <w:r>
        <w:t xml:space="preserve">. </w:t>
      </w:r>
      <w:r w:rsidR="00602B77">
        <w:t>Stable isotopes are measured as a function of the ratio of the more common isotope to the less common isotope, relative to the same ratio measured in an international standard. This value is multiplied by 1,000, and the results are reported in parts per thousand (</w:t>
      </w:r>
      <w:proofErr w:type="spellStart"/>
      <w:r w:rsidR="00602B77">
        <w:t>permil</w:t>
      </w:r>
      <w:proofErr w:type="spellEnd"/>
      <w:r w:rsidR="00602B77">
        <w:t>; ‰)</w:t>
      </w:r>
      <w:sdt>
        <w:sdtPr>
          <w:tag w:val="goog_rdk_1"/>
          <w:id w:val="-1859030918"/>
        </w:sdtPr>
        <w:sdtEndPr/>
        <w:sdtContent/>
      </w:sdt>
      <w:r w:rsidR="00602B77">
        <w:t xml:space="preserve">. </w:t>
      </w:r>
      <w:r>
        <w:t>Researchers can examine isotopic ratios, designated as delta values (δ)</w:t>
      </w:r>
      <w:r w:rsidR="00F469C1">
        <w:t xml:space="preserve"> (see Equation 1),</w:t>
      </w:r>
    </w:p>
    <w:p w14:paraId="767FE441" w14:textId="77777777" w:rsidR="00F469C1" w:rsidRDefault="00F469C1" w:rsidP="00F469C1"/>
    <w:p w14:paraId="6482AD5D" w14:textId="67CE8AEF" w:rsidR="00F469C1" w:rsidRDefault="00F469C1" w:rsidP="00F469C1">
      <w:r w:rsidRPr="00AB6337">
        <w:rPr>
          <w:rFonts w:ascii="Symbol" w:hAnsi="Symbol"/>
        </w:rPr>
        <w:t></w:t>
      </w:r>
      <w:r>
        <w:t xml:space="preserve"> = ((Rx – </w:t>
      </w:r>
      <w:proofErr w:type="spellStart"/>
      <w:r>
        <w:t>Rstd</w:t>
      </w:r>
      <w:proofErr w:type="spellEnd"/>
      <w:r>
        <w:t>)/</w:t>
      </w:r>
      <w:proofErr w:type="spellStart"/>
      <w:r>
        <w:t>Rstd</w:t>
      </w:r>
      <w:proofErr w:type="spellEnd"/>
      <w:r>
        <w:t>) *1000</w:t>
      </w:r>
      <w:r>
        <w:tab/>
      </w:r>
      <w:r>
        <w:tab/>
      </w:r>
      <w:r>
        <w:tab/>
      </w:r>
      <w:r>
        <w:tab/>
      </w:r>
      <w:r>
        <w:tab/>
      </w:r>
      <w:r>
        <w:tab/>
      </w:r>
      <w:r>
        <w:tab/>
      </w:r>
      <w:r>
        <w:tab/>
        <w:t>Eq. 1</w:t>
      </w:r>
    </w:p>
    <w:p w14:paraId="79B4F38C" w14:textId="77777777" w:rsidR="00F469C1" w:rsidRDefault="00F469C1" w:rsidP="00F469C1"/>
    <w:p w14:paraId="00000010" w14:textId="090AE42D" w:rsidR="004E5FF1" w:rsidRDefault="00602B77" w:rsidP="00C64638">
      <w:r>
        <w:t>where R</w:t>
      </w:r>
      <w:r w:rsidR="00F469C1">
        <w:t xml:space="preserve"> is the ratio of the abundance of the heavy to light isotope</w:t>
      </w:r>
      <w:r w:rsidR="00AE329B">
        <w:t xml:space="preserve"> (e.g., </w:t>
      </w:r>
      <w:r w:rsidR="00AE329B">
        <w:rPr>
          <w:vertAlign w:val="superscript"/>
        </w:rPr>
        <w:t>2</w:t>
      </w:r>
      <w:r w:rsidR="00AE329B">
        <w:t>H/</w:t>
      </w:r>
      <w:r w:rsidR="00AE329B">
        <w:rPr>
          <w:vertAlign w:val="superscript"/>
        </w:rPr>
        <w:t>1</w:t>
      </w:r>
      <w:r w:rsidR="00AE329B">
        <w:t xml:space="preserve">H, </w:t>
      </w:r>
      <w:r w:rsidR="00AE329B">
        <w:rPr>
          <w:vertAlign w:val="superscript"/>
        </w:rPr>
        <w:t>13</w:t>
      </w:r>
      <w:r w:rsidR="00AE329B">
        <w:t>C/</w:t>
      </w:r>
      <w:r w:rsidR="00AE329B">
        <w:rPr>
          <w:vertAlign w:val="superscript"/>
        </w:rPr>
        <w:t>12</w:t>
      </w:r>
      <w:r w:rsidR="00AE329B">
        <w:t xml:space="preserve">C, </w:t>
      </w:r>
      <w:r w:rsidR="00AE329B">
        <w:rPr>
          <w:vertAlign w:val="superscript"/>
        </w:rPr>
        <w:t>18</w:t>
      </w:r>
      <w:r w:rsidR="00AE329B">
        <w:t>O/</w:t>
      </w:r>
      <w:r w:rsidR="00AE329B">
        <w:rPr>
          <w:vertAlign w:val="superscript"/>
        </w:rPr>
        <w:t>16</w:t>
      </w:r>
      <w:r w:rsidR="00AE329B">
        <w:t xml:space="preserve">O, </w:t>
      </w:r>
      <w:r w:rsidR="00AE329B">
        <w:rPr>
          <w:vertAlign w:val="superscript"/>
        </w:rPr>
        <w:t>15</w:t>
      </w:r>
      <w:r w:rsidR="00AE329B">
        <w:t>N/</w:t>
      </w:r>
      <w:r w:rsidR="00AE329B">
        <w:rPr>
          <w:vertAlign w:val="superscript"/>
        </w:rPr>
        <w:t>14</w:t>
      </w:r>
      <w:r w:rsidR="00AE329B">
        <w:t xml:space="preserve">N, </w:t>
      </w:r>
      <w:r w:rsidR="00AE329B" w:rsidRPr="00904204">
        <w:rPr>
          <w:vertAlign w:val="superscript"/>
        </w:rPr>
        <w:t>34</w:t>
      </w:r>
      <w:r w:rsidR="00AE329B">
        <w:t>S</w:t>
      </w:r>
      <w:r w:rsidR="00C64638">
        <w:t>/</w:t>
      </w:r>
      <w:r w:rsidR="00AE329B" w:rsidRPr="00904204">
        <w:rPr>
          <w:vertAlign w:val="superscript"/>
        </w:rPr>
        <w:t>32</w:t>
      </w:r>
      <w:r w:rsidR="00AE329B" w:rsidRPr="00C64638">
        <w:t>S</w:t>
      </w:r>
      <w:r w:rsidR="00AE329B">
        <w:t>)</w:t>
      </w:r>
      <w:r w:rsidR="00F469C1">
        <w:t>, x denotes sample</w:t>
      </w:r>
      <w:r w:rsidR="00AE0242">
        <w:t>,</w:t>
      </w:r>
      <w:r w:rsidR="00F469C1">
        <w:t xml:space="preserve"> and std is the abbreviation for standard</w:t>
      </w:r>
      <w:r w:rsidR="000B446B">
        <w:t>,</w:t>
      </w:r>
      <w:r w:rsidR="00E6237F">
        <w:t xml:space="preserve"> to answer questions of interest </w:t>
      </w:r>
      <w:r w:rsidR="009972DF">
        <w:fldChar w:fldCharType="begin" w:fldLock="1"/>
      </w:r>
      <w:r w:rsidR="00585A35">
        <w:instrText>ADDIN CSL_CITATION {"citationItems":[{"id":"ITEM-1","itemData":{"DOI":"10.1146/annurev.es.18.110187.001453","ISSN":"0066-4162","author":[{"dropping-particle":"","family":"Peterson","given":"B J","non-dropping-particle":"","parse-names":false,"suffix":""},{"dropping-particle":"","family":"Fry","given":"B","non-dropping-particle":"","parse-names":false,"suffix":""}],"container-title":"Annual Review of Ecology and Systematics","id":"ITEM-1","issued":{"date-parts":[["1987"]]},"page":"293-320","title":"Stable Isotopes in Ecosystem Studies","type":"article-journal","volume":"18"},"uris":["http://www.mendeley.com/documents/?uuid=c51e80ae-d095-4cdd-bece-9a5eaba31af5","http://www.mendeley.com/documents/?uuid=8ef7c513-b457-4dd6-b6e8-edaec1642189"]},{"id":"ITEM-2","itemData":{"author":[{"dropping-particle":"","family":"Fry","given":"Brian","non-dropping-particle":"","parse-names":false,"suffix":""}],"id":"ITEM-2","issued":{"date-parts":[["2006"]]},"number-of-pages":"308","publisher":"Springer New York","publisher-place":"New York","title":"Stable Isotope Ecology","type":"book"},"uris":["http://www.mendeley.com/documents/?uuid=b09849f5-3467-4e28-95e9-9877bde95ee5"]}],"mendeley":{"formattedCitation":"(Peterson and Fry 1987, Fry 2006)","plainTextFormattedCitation":"(Peterson and Fry 1987, Fry 2006)","previouslyFormattedCitation":"(Peterson and Fry 1987, Fry 2006)"},"properties":{"noteIndex":0},"schema":"https://github.com/citation-style-language/schema/raw/master/csl-citation.json"}</w:instrText>
      </w:r>
      <w:r w:rsidR="009972DF">
        <w:fldChar w:fldCharType="separate"/>
      </w:r>
      <w:r w:rsidR="009972DF" w:rsidRPr="009972DF">
        <w:rPr>
          <w:noProof/>
        </w:rPr>
        <w:t>(Peterson and Fry 1987, Fry 2006)</w:t>
      </w:r>
      <w:r w:rsidR="009972DF">
        <w:fldChar w:fldCharType="end"/>
      </w:r>
      <w:r w:rsidR="00E6237F">
        <w:t xml:space="preserve">. For example, </w:t>
      </w:r>
      <w:r w:rsidR="00F469C1">
        <w:t xml:space="preserve">the </w:t>
      </w:r>
      <w:r w:rsidR="00E6237F">
        <w:t>δ</w:t>
      </w:r>
      <w:r w:rsidR="00E6237F">
        <w:rPr>
          <w:vertAlign w:val="superscript"/>
        </w:rPr>
        <w:t>1</w:t>
      </w:r>
      <w:r>
        <w:rPr>
          <w:vertAlign w:val="superscript"/>
        </w:rPr>
        <w:t>8</w:t>
      </w:r>
      <w:r w:rsidR="00E6237F">
        <w:t xml:space="preserve">O </w:t>
      </w:r>
      <w:r w:rsidR="00F469C1">
        <w:t xml:space="preserve">value in mollusk shell material </w:t>
      </w:r>
      <w:r w:rsidR="00E6237F">
        <w:t xml:space="preserve">is commonly used to </w:t>
      </w:r>
      <w:r w:rsidR="0050480D">
        <w:t xml:space="preserve">constrain </w:t>
      </w:r>
      <w:r w:rsidR="00F469C1">
        <w:t xml:space="preserve">seawater temperature </w:t>
      </w:r>
      <w:r w:rsidR="00E6237F">
        <w:t xml:space="preserve">conditions at the time of deposition </w:t>
      </w:r>
      <w:r w:rsidR="0050480D">
        <w:t xml:space="preserve">when the isotopic composition of the water is known or can be reliably estimated </w:t>
      </w:r>
      <w:r w:rsidR="009972DF">
        <w:fldChar w:fldCharType="begin" w:fldLock="1"/>
      </w:r>
      <w:r w:rsidR="00585A35">
        <w:instrText>ADDIN CSL_CITATION {"citationItems":[{"id":"ITEM-1","itemData":{"ISBN":"6103544947","abstract":"The relationship between temperature and O18 content relative to that for a Cretaceous belemnite of the Pee Dee formation previously reported (Epstein, Buchsbaum, Lowenstam, and Urey, 1951) has been re- determined using modified procedures for removing organic matter from shells, and is found to be t (°O = 16.5 - 4.38 + 0.145*, where 8 is the difference in per mil of the Ols to O16 ratio between the sample and reference gas. The new relationship agrees with that determined by McCrea (1950) for inorganically precipitated calcium carbonate. Carbonate-carbon dioxide exchange experiments were done to determine the direct and indirect effects of organic matter in the shell on the mass spectrometer analyses.","author":[{"dropping-particle":"","family":"Epstein","given":"S.","non-dropping-particle":"","parse-names":false,"suffix":""},{"dropping-particle":"","family":"Buchsbaum","given":"R.","non-dropping-particle":"","parse-names":false,"suffix":""},{"dropping-particle":"","family":"Lowenstam","given":"H. A.","non-dropping-particle":"","parse-names":false,"suffix":""},{"dropping-particle":"","family":"Urey","given":"H. C.","non-dropping-particle":"","parse-names":false,"suffix":""}],"container-title":"Bulletin of the Geological Society of America","id":"ITEM-1","issued":{"date-parts":[["1953"]]},"page":"1315-1326","title":"Revised carbonate-water isotopic temperature scale","type":"article-journal","volume":"64"},"uris":["http://www.mendeley.com/documents/?uuid=7633b838-31b6-444e-8bcc-3fefa3ac0453","http://www.mendeley.com/documents/?uuid=e441b7db-8588-4a62-aa74-d8f4e0f48a39"]},{"id":"ITEM-2","itemData":{"DOI":"10.1029/2006PA001352","ISSN":"08838305","abstract":"http://dx.doi.org/10.1029/2006PA001352","author":[{"dropping-particle":"","family":"Wanamaker","given":"Alan D.","non-dropping-particle":"","parse-names":false,"suffix":""},{"dropping-particle":"","family":"Kreutz","given":"Karl J.","non-dropping-particle":"","parse-names":false,"suffix":""},{"dropping-particle":"","family":"Borns","given":"Harold W.","non-dropping-particle":"","parse-names":false,"suffix":""},{"dropping-particle":"","family":"Introne","given":"Douglas S.","non-dropping-particle":"","parse-names":false,"suffix":""},{"dropping-particle":"","family":"Feindel","given":"Scott","non-dropping-particle":"","parse-names":false,"suffix":""},{"dropping-particle":"","family":"Funder","given":"Svend","non-dropping-particle":"","parse-names":false,"suffix":""},{"dropping-particle":"","family":"Rawson","given":"Paul D.","non-dropping-particle":"","parse-names":false,"suffix":""},{"dropping-particle":"","family":"Barber","given":"Bruce J.","non-dropping-particle":"","parse-names":false,"suffix":""}],"container-title":"Paleoceanography","id":"ITEM-2","issue":"2","issued":{"date-parts":[["2007"]]},"page":"1-12","title":"Experimental determination of salinity, temperature. growth, and metabolic effects on shell isotope chemistry of Mytilus edulis collected from Maine and Greenland","type":"article-journal","volume":"22"},"uris":["http://www.mendeley.com/documents/?uuid=ce808b1b-204f-4935-b167-a09f9e648b7d"]}],"mendeley":{"formattedCitation":"(Epstein et al. 1953, Wanamaker et al. 2007)","plainTextFormattedCitation":"(Epstein et al. 1953, Wanamaker et al. 2007)","previouslyFormattedCitation":"(Epstein et al. 1953, Wanamaker et al. 2007)"},"properties":{"noteIndex":0},"schema":"https://github.com/citation-style-language/schema/raw/master/csl-citation.json"}</w:instrText>
      </w:r>
      <w:r w:rsidR="009972DF">
        <w:fldChar w:fldCharType="separate"/>
      </w:r>
      <w:r w:rsidR="009972DF" w:rsidRPr="009972DF">
        <w:rPr>
          <w:noProof/>
        </w:rPr>
        <w:t>(Epstein et al. 1953, Wanamaker et al. 2007)</w:t>
      </w:r>
      <w:r w:rsidR="009972DF">
        <w:fldChar w:fldCharType="end"/>
      </w:r>
      <w:r w:rsidR="00E6237F">
        <w:t>. Another example is the use of δ</w:t>
      </w:r>
      <w:r w:rsidR="00E6237F">
        <w:rPr>
          <w:vertAlign w:val="superscript"/>
        </w:rPr>
        <w:t>13</w:t>
      </w:r>
      <w:r w:rsidR="00E6237F">
        <w:t>C and δ</w:t>
      </w:r>
      <w:r w:rsidR="00E6237F">
        <w:rPr>
          <w:vertAlign w:val="superscript"/>
        </w:rPr>
        <w:t>15</w:t>
      </w:r>
      <w:r w:rsidR="00E6237F">
        <w:t xml:space="preserve">N </w:t>
      </w:r>
      <w:r w:rsidR="00F469C1">
        <w:t xml:space="preserve">values </w:t>
      </w:r>
      <w:r w:rsidR="00E6237F">
        <w:t xml:space="preserve">to infer animal diets and evaluate ecosystem trophic structure </w:t>
      </w:r>
      <w:r w:rsidR="005F59C6">
        <w:fldChar w:fldCharType="begin" w:fldLock="1"/>
      </w:r>
      <w:r w:rsidR="00585A35">
        <w:instrText>ADDIN CSL_CITATION {"citationItems":[{"id":"ITEM-1","itemData":{"DOI":"10.1016/B978-0-12-813047-6.00001-2","ISBN":"9780128132692","abstract":"Stable isotope analysis has become a common tool for studying stream food webs and for testing hypotheses about stream ecosystem processes and stressors that may affect the structure of the food web or resources available to consumers. In this chapter, we provide a brief discussion of use of natural abundances of stable isotopes to study stream food webs, including a primer on stable isotope terminology, fractionation processes that govern differential cycling of stable isotopes of the same element, and some of the applications of the specific elements most often commonly used for stable isotope studies in stream ecosystems. Our objectives are to illustrate a generalized method (Basic Method) for characterizing and comparing stream food webs using δ13C and δ15N, and three more advanced experimental approaches (Advanced Methods 1-3) for examining specific questions or hypotheses about resource use in stream food webs using δ13C, δ15N, and δD.","author":[{"dropping-particle":"","family":"Hershey","given":"Anne E.","non-dropping-particle":"","parse-names":false,"suffix":""},{"dropping-particle":"","family":"Northington","given":"Robert M.","non-dropping-particle":"","parse-names":false,"suffix":""},{"dropping-particle":"","family":"Finlay","given":"Jacques C.","non-dropping-particle":"","parse-names":false,"suffix":""},{"dropping-particle":"","family":"Peterson","given":"Bruce J.","non-dropping-particle":"","parse-names":false,"suffix":""}],"container-title":"Methods in Stream Ecology: Third Edition","id":"ITEM-1","issued":{"date-parts":[["2017"]]},"number-of-pages":"3-20","publisher":"Elsevier Inc.","title":"Stable Isotopes in Stream Food Webs","type":"book","volume":"2"},"uris":["http://www.mendeley.com/documents/?uuid=b4700470-260d-4449-92ae-3532f55b1f8f"]}],"mendeley":{"formattedCitation":"(Hershey et al. 2017)","plainTextFormattedCitation":"(Hershey et al. 2017)","previouslyFormattedCitation":"(Hershey et al. 2017)"},"properties":{"noteIndex":0},"schema":"https://github.com/citation-style-language/schema/raw/master/csl-citation.json"}</w:instrText>
      </w:r>
      <w:r w:rsidR="005F59C6">
        <w:fldChar w:fldCharType="separate"/>
      </w:r>
      <w:r w:rsidR="005F59C6" w:rsidRPr="005F59C6">
        <w:rPr>
          <w:noProof/>
        </w:rPr>
        <w:t>(Hershey et al. 2017)</w:t>
      </w:r>
      <w:r w:rsidR="005F59C6">
        <w:fldChar w:fldCharType="end"/>
      </w:r>
      <w:r w:rsidR="00E6237F">
        <w:t xml:space="preserve">. </w:t>
      </w:r>
    </w:p>
    <w:p w14:paraId="00000011" w14:textId="75634AA1" w:rsidR="004E5FF1" w:rsidRDefault="00E6237F">
      <w:pPr>
        <w:ind w:firstLine="720"/>
      </w:pPr>
      <w:r>
        <w:t xml:space="preserve">Using carbon from a plant as an example, researchers would place a sample in an elemental analyzer along with </w:t>
      </w:r>
      <w:r w:rsidR="00C347E5">
        <w:t>an international</w:t>
      </w:r>
      <w:r>
        <w:t xml:space="preserve"> standard for carbon, </w:t>
      </w:r>
      <w:r w:rsidR="00C347E5">
        <w:t xml:space="preserve">on the </w:t>
      </w:r>
      <w:r>
        <w:t>Vienna Pee Dee Belemnite (VDPB)</w:t>
      </w:r>
      <w:r w:rsidR="00C347E5">
        <w:t xml:space="preserve"> scale</w:t>
      </w:r>
      <w:r>
        <w:t>. The elemental analyzer combusts the sample</w:t>
      </w:r>
      <w:r w:rsidR="00C347E5">
        <w:t xml:space="preserve"> producing CO</w:t>
      </w:r>
      <w:r w:rsidR="00C347E5" w:rsidRPr="00C64638">
        <w:rPr>
          <w:vertAlign w:val="subscript"/>
        </w:rPr>
        <w:t>2</w:t>
      </w:r>
      <w:r>
        <w:t xml:space="preserve">, and a mass spectrometer </w:t>
      </w:r>
      <w:r w:rsidR="00C347E5">
        <w:t>measures the intensit</w:t>
      </w:r>
      <w:r w:rsidR="0050480D">
        <w:t>ies</w:t>
      </w:r>
      <w:r w:rsidR="00C347E5">
        <w:t xml:space="preserve"> </w:t>
      </w:r>
      <w:r>
        <w:t>of the rare isotope (</w:t>
      </w:r>
      <w:r>
        <w:rPr>
          <w:vertAlign w:val="superscript"/>
        </w:rPr>
        <w:t>13</w:t>
      </w:r>
      <w:r>
        <w:t>C</w:t>
      </w:r>
      <w:r w:rsidR="00033BC1" w:rsidRPr="00C64638">
        <w:rPr>
          <w:vertAlign w:val="superscript"/>
        </w:rPr>
        <w:t>16</w:t>
      </w:r>
      <w:r w:rsidR="00033BC1">
        <w:t>O</w:t>
      </w:r>
      <w:r w:rsidR="00033BC1" w:rsidRPr="00C64638">
        <w:rPr>
          <w:vertAlign w:val="subscript"/>
        </w:rPr>
        <w:t>2</w:t>
      </w:r>
      <w:r w:rsidR="00C347E5">
        <w:t>; mass 45</w:t>
      </w:r>
      <w:r>
        <w:t xml:space="preserve">) </w:t>
      </w:r>
      <w:r w:rsidR="0050480D">
        <w:t>and</w:t>
      </w:r>
      <w:r w:rsidR="00C347E5">
        <w:t xml:space="preserve"> </w:t>
      </w:r>
      <w:r>
        <w:t>the common isotope (</w:t>
      </w:r>
      <w:r w:rsidR="00033BC1">
        <w:rPr>
          <w:vertAlign w:val="superscript"/>
        </w:rPr>
        <w:t>12</w:t>
      </w:r>
      <w:r w:rsidR="00033BC1">
        <w:t>C</w:t>
      </w:r>
      <w:r w:rsidR="00033BC1" w:rsidRPr="00904204">
        <w:rPr>
          <w:vertAlign w:val="superscript"/>
        </w:rPr>
        <w:t>16</w:t>
      </w:r>
      <w:r w:rsidR="00033BC1">
        <w:t>O</w:t>
      </w:r>
      <w:r w:rsidR="00033BC1" w:rsidRPr="00904204">
        <w:rPr>
          <w:vertAlign w:val="subscript"/>
        </w:rPr>
        <w:t>2</w:t>
      </w:r>
      <w:r w:rsidR="00C347E5">
        <w:t>; mass 44</w:t>
      </w:r>
      <w:r>
        <w:t xml:space="preserve">) </w:t>
      </w:r>
      <w:r w:rsidR="00C347E5">
        <w:t>via Faraday cups</w:t>
      </w:r>
      <w:r w:rsidR="00A80E47">
        <w:t>,</w:t>
      </w:r>
      <w:r w:rsidR="00C347E5">
        <w:t xml:space="preserve"> </w:t>
      </w:r>
      <w:r w:rsidR="00033BC1">
        <w:t xml:space="preserve">and provides an isotopic ratio </w:t>
      </w:r>
      <w:r w:rsidR="001719B1">
        <w:t>based on the relative intensities of mass 45 and mass 44 derived from</w:t>
      </w:r>
      <w:r>
        <w:t xml:space="preserve"> the plant’s tissues. The instruments then repeat the measurements on </w:t>
      </w:r>
      <w:r w:rsidR="00C347E5">
        <w:t xml:space="preserve">a number of </w:t>
      </w:r>
      <w:r w:rsidR="00033BC1">
        <w:t xml:space="preserve">international </w:t>
      </w:r>
      <w:r w:rsidR="00C347E5">
        <w:t>isotopic standards</w:t>
      </w:r>
      <w:r w:rsidR="00033BC1">
        <w:t xml:space="preserve"> with well-constrained δ</w:t>
      </w:r>
      <w:r w:rsidR="00033BC1">
        <w:rPr>
          <w:vertAlign w:val="superscript"/>
        </w:rPr>
        <w:t>13</w:t>
      </w:r>
      <w:r w:rsidR="00033BC1">
        <w:t>C values</w:t>
      </w:r>
      <w:r w:rsidR="0050480D">
        <w:t xml:space="preserve"> and are used to place the samples on the international </w:t>
      </w:r>
      <w:r w:rsidR="0050480D">
        <w:lastRenderedPageBreak/>
        <w:t>isotope scale, VPDB</w:t>
      </w:r>
      <w:r>
        <w:t>. Organic carbon is almost always isotopically negative. For example, the tissues of plants range from a δ</w:t>
      </w:r>
      <w:r>
        <w:rPr>
          <w:vertAlign w:val="superscript"/>
        </w:rPr>
        <w:t>13</w:t>
      </w:r>
      <w:r>
        <w:t>C of -10‰ to -24‰</w:t>
      </w:r>
      <w:ins w:id="1" w:author="Wanamaker, Alan D [GE AT]" w:date="2019-08-14T16:51:00Z">
        <w:r w:rsidR="0050480D">
          <w:t xml:space="preserve"> (</w:t>
        </w:r>
        <w:commentRangeStart w:id="2"/>
        <w:r w:rsidR="0050480D">
          <w:t>citations)</w:t>
        </w:r>
      </w:ins>
      <w:commentRangeEnd w:id="2"/>
      <w:r w:rsidR="00F946CC">
        <w:rPr>
          <w:rStyle w:val="CommentReference"/>
        </w:rPr>
        <w:commentReference w:id="2"/>
      </w:r>
      <w:r>
        <w:t xml:space="preserve">, depending on the kind of plant (C3, C4, or CAM) and its environment. This is because plants preferentially </w:t>
      </w:r>
      <w:r w:rsidR="00033BC1">
        <w:t xml:space="preserve">incorporate </w:t>
      </w:r>
      <w:r>
        <w:t xml:space="preserve">the lighter isotope of carbon, which is the most common in nature (more than 98% of the global carbon pool). The negative value simply shows that there is less of the heavier (rare) isotope relative to the lighter (common) one in the plant’s tissues when compared to the standard. This property whereby one isotope of an element is </w:t>
      </w:r>
      <w:r w:rsidR="00033BC1">
        <w:t>incorporated relatively more</w:t>
      </w:r>
      <w:r>
        <w:t xml:space="preserve"> than another is called fractionation, and can be utilized to understand </w:t>
      </w:r>
      <w:r w:rsidR="00033BC1">
        <w:t xml:space="preserve">the flow of energy through systems, including </w:t>
      </w:r>
      <w:r>
        <w:t xml:space="preserve">food web ecology. </w:t>
      </w:r>
      <w:r w:rsidR="00E37250">
        <w:t xml:space="preserve">Generally speaking, lighter isotopes have weaker bonds than heavier isotopes </w:t>
      </w:r>
      <w:r w:rsidR="00610383">
        <w:fldChar w:fldCharType="begin" w:fldLock="1"/>
      </w:r>
      <w:r w:rsidR="00585A35">
        <w:instrText>ADDIN CSL_CITATION {"citationItems":[{"id":"ITEM-1","itemData":{"ISBN":"978-0130091390","author":[{"dropping-particle":"","family":"Sharp","given":"Zachary","non-dropping-particle":"","parse-names":false,"suffix":""}],"edition":"1st","id":"ITEM-1","issued":{"date-parts":[["2007"]]},"number-of-pages":"344","publisher":"Pearson/Prentice Hall","publisher-place":"Saddle River, NJ","title":"Principles of Stable Isotope Geochemistry","type":"book"},"uris":["http://www.mendeley.com/documents/?uuid=d774d5e8-bbc4-45fa-8648-363dd2d32643"]}],"mendeley":{"formattedCitation":"(Sharp 2007)","plainTextFormattedCitation":"(Sharp 2007)","previouslyFormattedCitation":"(Sharp 2007)"},"properties":{"noteIndex":0},"schema":"https://github.com/citation-style-language/schema/raw/master/csl-citation.json"}</w:instrText>
      </w:r>
      <w:r w:rsidR="00610383">
        <w:fldChar w:fldCharType="separate"/>
      </w:r>
      <w:r w:rsidR="00610383" w:rsidRPr="00610383">
        <w:rPr>
          <w:noProof/>
        </w:rPr>
        <w:t>(Sharp 2007)</w:t>
      </w:r>
      <w:r w:rsidR="00610383">
        <w:fldChar w:fldCharType="end"/>
      </w:r>
      <w:r w:rsidR="00E37250">
        <w:t xml:space="preserve">, thus it is </w:t>
      </w:r>
      <w:r w:rsidR="001719B1">
        <w:t xml:space="preserve">thermodynamically </w:t>
      </w:r>
      <w:r w:rsidR="00E37250">
        <w:t>easier</w:t>
      </w:r>
      <w:r w:rsidR="00DD539B">
        <w:t xml:space="preserve"> </w:t>
      </w:r>
      <w:r w:rsidR="00E37250">
        <w:t xml:space="preserve">for </w:t>
      </w:r>
      <w:r w:rsidR="00E37250" w:rsidRPr="00AE0242">
        <w:rPr>
          <w:vertAlign w:val="superscript"/>
        </w:rPr>
        <w:t>12</w:t>
      </w:r>
      <w:r w:rsidR="00E37250">
        <w:t xml:space="preserve">C </w:t>
      </w:r>
      <w:r w:rsidR="00744466">
        <w:t>rather than</w:t>
      </w:r>
      <w:r w:rsidR="00E37250">
        <w:t xml:space="preserve"> </w:t>
      </w:r>
      <w:r w:rsidR="00E37250" w:rsidRPr="00AE0242">
        <w:rPr>
          <w:vertAlign w:val="superscript"/>
        </w:rPr>
        <w:t>13</w:t>
      </w:r>
      <w:r w:rsidR="00E37250">
        <w:t xml:space="preserve">C to be incorporated </w:t>
      </w:r>
      <w:r w:rsidR="00DD539B">
        <w:t>into the lea</w:t>
      </w:r>
      <w:r w:rsidR="001719B1">
        <w:t>f</w:t>
      </w:r>
      <w:r w:rsidR="00DD539B">
        <w:t xml:space="preserve"> of a plant during photosynthesis.</w:t>
      </w:r>
    </w:p>
    <w:p w14:paraId="00000012" w14:textId="4ED900A0" w:rsidR="004E5FF1" w:rsidRDefault="00E6237F">
      <w:pPr>
        <w:ind w:firstLine="720"/>
      </w:pPr>
      <w:r>
        <w:t xml:space="preserve">Organisms within an ecosystem are often grouped into trophic levels that are descriptive of how they attain their energy. Producers (autotrophs) comprise the lowest trophic level of a system and convert light (or chemical) energy into usable forms of chemical energy (e.g., sugars). Consumers (heterotrophs) are organisms that gain energy by consuming producers, and can be classified as primary consumers (herbivores, </w:t>
      </w:r>
      <w:proofErr w:type="spellStart"/>
      <w:r>
        <w:t>planktivores</w:t>
      </w:r>
      <w:proofErr w:type="spellEnd"/>
      <w:r>
        <w:t xml:space="preserve">), secondary consumers (carnivores), tertiary consumers (sometimes carnivores, sometimes omnivores), and apex predators that feed on primary, secondary, and tertiary consumers if there is enough energy in the system to support that many trophic levels. </w:t>
      </w:r>
      <w:r w:rsidR="001719B1">
        <w:t>In most cases,</w:t>
      </w:r>
      <w:r>
        <w:t xml:space="preserve"> approximately 10% of the energy at one trophic level is incorporated into biomass at the next highest trophic level, although that varies from system to system </w:t>
      </w:r>
      <w:r w:rsidR="002C0EB9">
        <w:fldChar w:fldCharType="begin" w:fldLock="1"/>
      </w:r>
      <w:r w:rsidR="00585A35">
        <w:instrText>ADDIN CSL_CITATION {"citationItems":[{"id":"ITEM-1","itemData":{"author":[{"dropping-particle":"","family":"Molles","given":"Manuel","non-dropping-particle":"","parse-names":false,"suffix":""},{"dropping-particle":"","family":"Sher","given":"Anna","non-dropping-particle":"","parse-names":false,"suffix":""}],"id":"ITEM-1","issued":{"date-parts":[["2019"]]},"number-of-pages":"592","publisher":"McGraw Hill Education","title":"Ecology: Concepts &amp; Applications 8th edition","type":"book"},"uris":["http://www.mendeley.com/documents/?uuid=c02d81ad-38a2-4a00-9fd6-2112ab2f557d"]}],"mendeley":{"formattedCitation":"(Molles and Sher 2019)","plainTextFormattedCitation":"(Molles and Sher 2019)","previouslyFormattedCitation":"(Molles and Sher 2019)"},"properties":{"noteIndex":0},"schema":"https://github.com/citation-style-language/schema/raw/master/csl-citation.json"}</w:instrText>
      </w:r>
      <w:r w:rsidR="002C0EB9">
        <w:fldChar w:fldCharType="separate"/>
      </w:r>
      <w:r w:rsidR="002C0EB9" w:rsidRPr="002C0EB9">
        <w:rPr>
          <w:noProof/>
        </w:rPr>
        <w:t>(Molles and Sher 2019)</w:t>
      </w:r>
      <w:r w:rsidR="002C0EB9">
        <w:fldChar w:fldCharType="end"/>
      </w:r>
      <w:r>
        <w:t xml:space="preserve">. </w:t>
      </w:r>
    </w:p>
    <w:p w14:paraId="00000013" w14:textId="76AB6C13" w:rsidR="004E5FF1" w:rsidRDefault="00E6237F">
      <w:pPr>
        <w:ind w:firstLine="720"/>
      </w:pPr>
      <w:r>
        <w:t xml:space="preserve">Freshwater ecosystems </w:t>
      </w:r>
      <w:r w:rsidR="00AB6337">
        <w:t>receive</w:t>
      </w:r>
      <w:r>
        <w:t xml:space="preserve"> </w:t>
      </w:r>
      <w:r w:rsidR="00AB6337">
        <w:t>organic matter</w:t>
      </w:r>
      <w:r>
        <w:t xml:space="preserve"> from terrestrial environment</w:t>
      </w:r>
      <w:r w:rsidR="00E31066">
        <w:t>s</w:t>
      </w:r>
      <w:r>
        <w:t xml:space="preserve"> </w:t>
      </w:r>
      <w:r w:rsidR="00AB6337">
        <w:t xml:space="preserve">that </w:t>
      </w:r>
      <w:r w:rsidR="00E31066">
        <w:t xml:space="preserve">is </w:t>
      </w:r>
      <w:r>
        <w:t>incorporated as allochthonous material (e.g., dead leaves, fallen branches), otherwise described as course particulate organic matter (CPOM)</w:t>
      </w:r>
      <w:r w:rsidR="00AB6337">
        <w:t>, and impact</w:t>
      </w:r>
      <w:r w:rsidR="00E31066">
        <w:t>s</w:t>
      </w:r>
      <w:r w:rsidR="00AB6337">
        <w:t xml:space="preserve"> energy flow</w:t>
      </w:r>
      <w:r>
        <w:t xml:space="preserve">. Organisms called shredders (e.g., crane flies, some caddisflies, some stoneflies, some midges) consume </w:t>
      </w:r>
      <w:sdt>
        <w:sdtPr>
          <w:tag w:val="goog_rdk_2"/>
          <w:id w:val="-440613233"/>
        </w:sdtPr>
        <w:sdtEndPr/>
        <w:sdtContent/>
      </w:sdt>
      <w:r>
        <w:t xml:space="preserve">CPOM </w:t>
      </w:r>
      <w:r w:rsidR="002C0EB9">
        <w:fldChar w:fldCharType="begin" w:fldLock="1"/>
      </w:r>
      <w:r w:rsidR="00585A35">
        <w:instrText>ADDIN CSL_CITATION {"citationItems":[{"id":"ITEM-1","itemData":{"author":[{"dropping-particle":"","family":"Cummins","given":"Kenneth W","non-dropping-particle":"","parse-names":false,"suffix":""},{"dropping-particle":"","family":"Klug","given":"Michael J","non-dropping-particle":"","parse-names":false,"suffix":""}],"container-title":"Annual Review of Ecology and Systematics","id":"ITEM-1","issue":"1979","issued":{"date-parts":[["1979"]]},"page":"147-172","title":"Feeding Ecology of Stream Invertebrates","type":"article-journal","volume":"10"},"uris":["http://www.mendeley.com/documents/?uuid=72fbfbb9-189a-438b-9239-028fc7ff62ab"]},{"id":"ITEM-2","itemData":{"author":[{"dropping-particle":"","family":"Cummins","given":"Kenneth W","non-dropping-particle":"","parse-names":false,"suffix":""},{"dropping-particle":"","family":"Wilzbach","given":"Margaret A","non-dropping-particle":"","parse-names":false,"suffix":""},{"dropping-particle":"","family":"Gates","given":"Donna M","non-dropping-particle":"","parse-names":false,"suffix":""},{"dropping-particle":"","family":"Perry","given":"Joy B","non-dropping-particle":"","parse-names":false,"suffix":""},{"dropping-particle":"","family":"Bruce","given":"W","non-dropping-particle":"","parse-names":false,"suffix":""}],"container-title":"BioScience","id":"ITEM-2","issue":"1","issued":{"date-parts":[["1989"]]},"page":"24-30","title":"Shredders and Riparian Vegetation stream invertebrates","type":"article-journal","volume":"39"},"uris":["http://www.mendeley.com/documents/?uuid=a913df5e-0a94-429e-bb9e-5949cba867ff"]}],"mendeley":{"formattedCitation":"(Cummins and Klug 1979, Cummins et al. 1989)","plainTextFormattedCitation":"(Cummins and Klug 1979, Cummins et al. 1989)","previouslyFormattedCitation":"(Cummins and Klug 1979, Cummins et al. 1989)"},"properties":{"noteIndex":0},"schema":"https://github.com/citation-style-language/schema/raw/master/csl-citation.json"}</w:instrText>
      </w:r>
      <w:r w:rsidR="002C0EB9">
        <w:fldChar w:fldCharType="separate"/>
      </w:r>
      <w:r w:rsidR="002C0EB9" w:rsidRPr="002C0EB9">
        <w:rPr>
          <w:noProof/>
        </w:rPr>
        <w:t>(Cummins and Klug 1979, Cummins et al. 1989)</w:t>
      </w:r>
      <w:r w:rsidR="002C0EB9">
        <w:fldChar w:fldCharType="end"/>
      </w:r>
      <w:r>
        <w:t>, so there is a large detritus-based component of many freshwater stream food webs. Shredders convert CPOM into fine particulate organic matter (FPOM) that may be consumed by downstream collectors (e.g., some caddisflies, some beetles, some dipterans, some midges). Physical breakdown of CPOM and leaching some solutes can also result in dissolved organic matter (DOM) that can be consumed by zooplankton (e.g., diatoms, water fleas). Freshwater ecosystems also contain autochthonous material (e.g., microbes, plankton, algae, aquatic plants) that originate within the system. Scrapers (e.g., some snails, some caddisflies, some fish) and grazers (e.g., mayflies, some beetles, some snails, suckers) often consume these materials. Of course, there are secondary consumers, tertiary consumers and apex predators within these systems as well (e.g., dragonflies, some midges, insectivorous fishes, piscivorous fishes, birds of prey [such as eagles, cranes, and osprey], and some mammals</w:t>
      </w:r>
      <w:r w:rsidR="00317A7F">
        <w:t xml:space="preserve"> [such as raccoons, river otters, bears, and humans]</w:t>
      </w:r>
      <w:r>
        <w:t xml:space="preserve">). A hypothetical stream food web is diagrammed in Figure 1. </w:t>
      </w:r>
    </w:p>
    <w:p w14:paraId="00000014" w14:textId="77777777" w:rsidR="004E5FF1" w:rsidRDefault="00E6237F">
      <w:r>
        <w:tab/>
        <w:t>In this exercise, we engaged biology undergraduate students in an active learning experience using stable isotopes to evaluate river food web ecology in a Colorado tailwater fishery. The activity centers on the premise that δ</w:t>
      </w:r>
      <w:r>
        <w:rPr>
          <w:vertAlign w:val="superscript"/>
        </w:rPr>
        <w:t>13</w:t>
      </w:r>
      <w:r>
        <w:t>C and δ</w:t>
      </w:r>
      <w:r>
        <w:rPr>
          <w:vertAlign w:val="superscript"/>
        </w:rPr>
        <w:t>15</w:t>
      </w:r>
      <w:r>
        <w:t xml:space="preserve">N can be quantified and are useful in evaluating organismal trophic positions. The approach was successfully implemented in an upper division ecology laboratory course at Western Colorado University, and trained students to be proficient in the use of stable isotopes, increased their understanding of aquatic ecology, </w:t>
      </w:r>
      <w:r>
        <w:lastRenderedPageBreak/>
        <w:t xml:space="preserve">enhanced their data management and analytical skills, and refined their scientific communication skills. While this activity was conducted in the southern Rocky Mountains of Colorado, it can easily be adapted to other ecosystems proximal to other institutions. </w:t>
      </w:r>
    </w:p>
    <w:p w14:paraId="00000015" w14:textId="77777777" w:rsidR="004E5FF1" w:rsidRDefault="004E5FF1"/>
    <w:p w14:paraId="00000016" w14:textId="77777777" w:rsidR="004E5FF1" w:rsidRDefault="00E6237F">
      <w:pPr>
        <w:rPr>
          <w:b/>
        </w:rPr>
      </w:pPr>
      <w:r>
        <w:rPr>
          <w:b/>
        </w:rPr>
        <w:t>Student Learning Outcomes (SLOs)</w:t>
      </w:r>
    </w:p>
    <w:p w14:paraId="00000017" w14:textId="77777777" w:rsidR="004E5FF1" w:rsidRDefault="004E5FF1"/>
    <w:p w14:paraId="00000018" w14:textId="77777777" w:rsidR="004E5FF1" w:rsidRDefault="00E6237F">
      <w:r>
        <w:t xml:space="preserve">Students will: </w:t>
      </w:r>
    </w:p>
    <w:p w14:paraId="00000019" w14:textId="77777777" w:rsidR="004E5FF1" w:rsidRDefault="00E6237F">
      <w:pPr>
        <w:numPr>
          <w:ilvl w:val="0"/>
          <w:numId w:val="1"/>
        </w:numPr>
        <w:pBdr>
          <w:top w:val="nil"/>
          <w:left w:val="nil"/>
          <w:bottom w:val="nil"/>
          <w:right w:val="nil"/>
          <w:between w:val="nil"/>
        </w:pBdr>
      </w:pPr>
      <w:r>
        <w:rPr>
          <w:color w:val="000000"/>
        </w:rPr>
        <w:t>demonstrate proficiency in sampling aquatic organisms using different techniques including drift nets, kick nets, angling, and plankton tows (optional).</w:t>
      </w:r>
    </w:p>
    <w:p w14:paraId="0000001A" w14:textId="77777777" w:rsidR="004E5FF1" w:rsidRDefault="00E6237F">
      <w:pPr>
        <w:numPr>
          <w:ilvl w:val="0"/>
          <w:numId w:val="1"/>
        </w:numPr>
        <w:pBdr>
          <w:top w:val="nil"/>
          <w:left w:val="nil"/>
          <w:bottom w:val="nil"/>
          <w:right w:val="nil"/>
          <w:between w:val="nil"/>
        </w:pBdr>
      </w:pPr>
      <w:r>
        <w:rPr>
          <w:color w:val="000000"/>
        </w:rPr>
        <w:t xml:space="preserve">classify aquatic organisms to biological order (e.g., </w:t>
      </w:r>
      <w:proofErr w:type="spellStart"/>
      <w:r>
        <w:rPr>
          <w:color w:val="000000"/>
        </w:rPr>
        <w:t>Amphipoda</w:t>
      </w:r>
      <w:proofErr w:type="spellEnd"/>
      <w:r>
        <w:rPr>
          <w:color w:val="000000"/>
        </w:rPr>
        <w:t xml:space="preserve">, Annelida, Ephemeroptera, </w:t>
      </w:r>
      <w:proofErr w:type="spellStart"/>
      <w:r>
        <w:rPr>
          <w:color w:val="000000"/>
        </w:rPr>
        <w:t>Plecoptera</w:t>
      </w:r>
      <w:proofErr w:type="spellEnd"/>
      <w:r>
        <w:rPr>
          <w:color w:val="000000"/>
        </w:rPr>
        <w:t xml:space="preserve">) or family (e.g., </w:t>
      </w:r>
      <w:proofErr w:type="spellStart"/>
      <w:r>
        <w:rPr>
          <w:color w:val="000000"/>
        </w:rPr>
        <w:t>Chironomidae</w:t>
      </w:r>
      <w:proofErr w:type="spellEnd"/>
      <w:r>
        <w:rPr>
          <w:color w:val="000000"/>
        </w:rPr>
        <w:t>, Salmonidae).</w:t>
      </w:r>
    </w:p>
    <w:p w14:paraId="0000001B" w14:textId="77777777" w:rsidR="004E5FF1" w:rsidRDefault="00E6237F">
      <w:pPr>
        <w:numPr>
          <w:ilvl w:val="0"/>
          <w:numId w:val="1"/>
        </w:numPr>
        <w:pBdr>
          <w:top w:val="nil"/>
          <w:left w:val="nil"/>
          <w:bottom w:val="nil"/>
          <w:right w:val="nil"/>
          <w:between w:val="nil"/>
        </w:pBdr>
      </w:pPr>
      <w:r>
        <w:rPr>
          <w:color w:val="000000"/>
        </w:rPr>
        <w:t>designate the trophic level for sampled aquatic organisms (e.g., producers, primary consumers, secondary consumers, tertiary consumers, apex predators, detritus).</w:t>
      </w:r>
    </w:p>
    <w:p w14:paraId="0000001C" w14:textId="77777777" w:rsidR="004E5FF1" w:rsidRDefault="00E6237F">
      <w:pPr>
        <w:numPr>
          <w:ilvl w:val="0"/>
          <w:numId w:val="1"/>
        </w:numPr>
        <w:pBdr>
          <w:top w:val="nil"/>
          <w:left w:val="nil"/>
          <w:bottom w:val="nil"/>
          <w:right w:val="nil"/>
          <w:between w:val="nil"/>
        </w:pBdr>
      </w:pPr>
      <w:r>
        <w:rPr>
          <w:color w:val="000000"/>
        </w:rPr>
        <w:t>demonstrate safe laboratory practices (wearing appropriate personal protective equipment while washing samples under a fume hood), and avoiding cross-contamination of samples while preparing them for submission.</w:t>
      </w:r>
    </w:p>
    <w:p w14:paraId="0000001D" w14:textId="77777777" w:rsidR="004E5FF1" w:rsidRDefault="00E6237F">
      <w:pPr>
        <w:numPr>
          <w:ilvl w:val="0"/>
          <w:numId w:val="1"/>
        </w:numPr>
        <w:pBdr>
          <w:top w:val="nil"/>
          <w:left w:val="nil"/>
          <w:bottom w:val="nil"/>
          <w:right w:val="nil"/>
          <w:between w:val="nil"/>
        </w:pBdr>
      </w:pPr>
      <w:r>
        <w:rPr>
          <w:color w:val="000000"/>
        </w:rPr>
        <w:t xml:space="preserve">analyze data in the open-source statistical software program R, reassess </w:t>
      </w:r>
      <w:r>
        <w:rPr>
          <w:i/>
          <w:color w:val="000000"/>
        </w:rPr>
        <w:t>a priori</w:t>
      </w:r>
      <w:r>
        <w:rPr>
          <w:color w:val="000000"/>
        </w:rPr>
        <w:t xml:space="preserve"> assumptions, and draw conclusions based on the data.</w:t>
      </w:r>
    </w:p>
    <w:p w14:paraId="0000001E" w14:textId="4BE3CC5E" w:rsidR="004E5FF1" w:rsidRDefault="00E6237F">
      <w:pPr>
        <w:numPr>
          <w:ilvl w:val="0"/>
          <w:numId w:val="1"/>
        </w:numPr>
        <w:pBdr>
          <w:top w:val="nil"/>
          <w:left w:val="nil"/>
          <w:bottom w:val="nil"/>
          <w:right w:val="nil"/>
          <w:between w:val="nil"/>
        </w:pBdr>
      </w:pPr>
      <w:r>
        <w:rPr>
          <w:color w:val="000000"/>
        </w:rPr>
        <w:t>communicate their findings in a scientific report modeled after a peer-reviewed journal article that includes background literature,</w:t>
      </w:r>
      <w:r w:rsidR="00C111F7">
        <w:rPr>
          <w:color w:val="000000"/>
        </w:rPr>
        <w:t xml:space="preserve"> a description of the methods employed,</w:t>
      </w:r>
      <w:r>
        <w:rPr>
          <w:color w:val="000000"/>
        </w:rPr>
        <w:t xml:space="preserve"> the outcomes of statistical analyses, graphical representations of the data</w:t>
      </w:r>
      <w:r w:rsidR="00C111F7">
        <w:rPr>
          <w:color w:val="000000"/>
        </w:rPr>
        <w:t>, discussion/conclusions, and a literature cited section</w:t>
      </w:r>
      <w:r>
        <w:rPr>
          <w:color w:val="000000"/>
        </w:rPr>
        <w:t xml:space="preserve">.   </w:t>
      </w:r>
    </w:p>
    <w:p w14:paraId="0000001F" w14:textId="77777777" w:rsidR="004E5FF1" w:rsidRDefault="004E5FF1"/>
    <w:p w14:paraId="00000020" w14:textId="0F3AA871" w:rsidR="004E5FF1" w:rsidRDefault="00E6237F">
      <w:r>
        <w:t xml:space="preserve">Optional (could be assessed via a pre-laboratory worksheet, but were not </w:t>
      </w:r>
      <w:r w:rsidR="00C111F7">
        <w:t>when</w:t>
      </w:r>
      <w:r>
        <w:t xml:space="preserve"> this exercise</w:t>
      </w:r>
      <w:r w:rsidR="00C111F7">
        <w:t xml:space="preserve"> was implemented</w:t>
      </w:r>
      <w:r>
        <w:t>):</w:t>
      </w:r>
    </w:p>
    <w:p w14:paraId="00000021" w14:textId="77777777" w:rsidR="004E5FF1" w:rsidRDefault="00E6237F">
      <w:pPr>
        <w:numPr>
          <w:ilvl w:val="0"/>
          <w:numId w:val="1"/>
        </w:numPr>
        <w:pBdr>
          <w:top w:val="nil"/>
          <w:left w:val="nil"/>
          <w:bottom w:val="nil"/>
          <w:right w:val="nil"/>
          <w:between w:val="nil"/>
        </w:pBdr>
      </w:pPr>
      <w:r>
        <w:rPr>
          <w:color w:val="000000"/>
        </w:rPr>
        <w:t xml:space="preserve"> define common terminology used in stream ecology: </w:t>
      </w:r>
      <w:proofErr w:type="spellStart"/>
      <w:r>
        <w:rPr>
          <w:color w:val="000000"/>
        </w:rPr>
        <w:t>allochtonous</w:t>
      </w:r>
      <w:proofErr w:type="spellEnd"/>
      <w:r>
        <w:rPr>
          <w:color w:val="000000"/>
        </w:rPr>
        <w:t>/autochthonous material; course particulate organic matter (CPOM)/fine particulate organic matter (FPOM)/dissolved organic matter (DOM); shredders/collectors/grazers/scrapers.</w:t>
      </w:r>
    </w:p>
    <w:p w14:paraId="00000022" w14:textId="77777777" w:rsidR="004E5FF1" w:rsidRDefault="00E6237F">
      <w:pPr>
        <w:numPr>
          <w:ilvl w:val="0"/>
          <w:numId w:val="1"/>
        </w:numPr>
        <w:pBdr>
          <w:top w:val="nil"/>
          <w:left w:val="nil"/>
          <w:bottom w:val="nil"/>
          <w:right w:val="nil"/>
          <w:between w:val="nil"/>
        </w:pBdr>
      </w:pPr>
      <w:r>
        <w:rPr>
          <w:color w:val="000000"/>
        </w:rPr>
        <w:t xml:space="preserve">define common terminology used in stable isotopes analyses: delta values, </w:t>
      </w:r>
      <w:proofErr w:type="spellStart"/>
      <w:r>
        <w:rPr>
          <w:color w:val="000000"/>
        </w:rPr>
        <w:t>permil</w:t>
      </w:r>
      <w:proofErr w:type="spellEnd"/>
      <w:r>
        <w:rPr>
          <w:color w:val="000000"/>
        </w:rPr>
        <w:t xml:space="preserve">, fractionation, elemental analyzer, mass spectrometry. </w:t>
      </w:r>
    </w:p>
    <w:p w14:paraId="00000023" w14:textId="77777777" w:rsidR="004E5FF1" w:rsidRDefault="004E5FF1"/>
    <w:p w14:paraId="00000024" w14:textId="77777777" w:rsidR="004E5FF1" w:rsidRDefault="00E6237F">
      <w:pPr>
        <w:ind w:firstLine="360"/>
      </w:pPr>
      <w:r>
        <w:t xml:space="preserve">In this laboratory exercise, we reconfirmed the applicability of stable isotopes to stream food web ecology as a learning tool. Our approach was as follows: (1) sample aquatic organisms using a variety of techniques, (2) use safe laboratory techniques to wash and prepare samples for analysis, (3) analyze stable isotope data using open-source statistical software, (4) reassess </w:t>
      </w:r>
      <w:r>
        <w:rPr>
          <w:i/>
        </w:rPr>
        <w:t>a priori</w:t>
      </w:r>
      <w:r>
        <w:t xml:space="preserve"> trophic level designations and draw conclusions. </w:t>
      </w:r>
    </w:p>
    <w:p w14:paraId="00000025" w14:textId="77777777" w:rsidR="004E5FF1" w:rsidRDefault="004E5FF1"/>
    <w:p w14:paraId="00000026" w14:textId="77777777" w:rsidR="004E5FF1" w:rsidRDefault="00E6237F">
      <w:pPr>
        <w:rPr>
          <w:b/>
        </w:rPr>
      </w:pPr>
      <w:r>
        <w:rPr>
          <w:b/>
        </w:rPr>
        <w:t xml:space="preserve">Procedures </w:t>
      </w:r>
    </w:p>
    <w:p w14:paraId="00000027" w14:textId="77777777" w:rsidR="004E5FF1" w:rsidRDefault="004E5FF1">
      <w:pPr>
        <w:rPr>
          <w:b/>
        </w:rPr>
      </w:pPr>
    </w:p>
    <w:p w14:paraId="00000028" w14:textId="77777777" w:rsidR="004E5FF1" w:rsidRDefault="00E6237F">
      <w:pPr>
        <w:rPr>
          <w:b/>
          <w:i/>
        </w:rPr>
      </w:pPr>
      <w:r>
        <w:rPr>
          <w:b/>
          <w:i/>
        </w:rPr>
        <w:t>Site Selection</w:t>
      </w:r>
    </w:p>
    <w:p w14:paraId="00000029" w14:textId="77777777" w:rsidR="004E5FF1" w:rsidRDefault="004E5FF1"/>
    <w:p w14:paraId="0000002A" w14:textId="6689D96F" w:rsidR="004E5FF1" w:rsidRDefault="00E6237F">
      <w:r>
        <w:t xml:space="preserve">Aquatic organisms were sampled from the catch-and-release area on the Taylor River (Figure 2), just below Taylor Park Reservoir, approximately 14 miles northeast of Almont, CO, USA. This site was chosen because (1) it is a tailwater fishery with a relatively constant </w:t>
      </w:r>
      <w:ins w:id="4" w:author="Derek Houston" w:date="2019-08-29T16:26:00Z">
        <w:r w:rsidR="00F946CC">
          <w:t xml:space="preserve">seasonal </w:t>
        </w:r>
      </w:ins>
      <w:r>
        <w:t xml:space="preserve">water </w:t>
      </w:r>
      <w:r>
        <w:lastRenderedPageBreak/>
        <w:t>temperature</w:t>
      </w:r>
      <w:ins w:id="5" w:author="Derek Houston" w:date="2019-08-29T16:26:00Z">
        <w:r w:rsidR="00F946CC">
          <w:t>s</w:t>
        </w:r>
      </w:ins>
      <w:r>
        <w:t xml:space="preserve"> and is accessible year-round (we conducted sampling in February when most other water bodies in the area were frozen over), (2) it is not a highly productive ecosystem, so is relatively depauperate and capturing a high proportion of its biodiversity was likely, (3) it is in close proximity (~31 miles) to Western Colorado University campus where students engaging in the exercise were enrolled, (4) it is a popular sport fishery that many Western Colorado University students are familiar with and excited to learn more about. </w:t>
      </w:r>
    </w:p>
    <w:p w14:paraId="0000002B" w14:textId="77777777" w:rsidR="004E5FF1" w:rsidRDefault="004E5FF1"/>
    <w:p w14:paraId="0000002C" w14:textId="77777777" w:rsidR="004E5FF1" w:rsidRDefault="00E6237F">
      <w:pPr>
        <w:rPr>
          <w:b/>
          <w:i/>
        </w:rPr>
      </w:pPr>
      <w:r>
        <w:rPr>
          <w:b/>
          <w:i/>
        </w:rPr>
        <w:t>Field Sampling</w:t>
      </w:r>
    </w:p>
    <w:p w14:paraId="0000002D" w14:textId="77777777" w:rsidR="004E5FF1" w:rsidRDefault="004E5FF1"/>
    <w:p w14:paraId="0000002E" w14:textId="5920FFB3" w:rsidR="004E5FF1" w:rsidRDefault="00E6237F">
      <w:r>
        <w:t>Because we sought to collect organisms from several trophic levels, we employed an array of sampling methods (SLO1). These are outlined as follows</w:t>
      </w:r>
      <w:ins w:id="6" w:author="Derek Houston" w:date="2019-08-29T16:27:00Z">
        <w:r w:rsidR="00F946CC">
          <w:t xml:space="preserve"> (see also Supplemental File 1)</w:t>
        </w:r>
      </w:ins>
      <w:r>
        <w:t xml:space="preserve">: </w:t>
      </w:r>
    </w:p>
    <w:p w14:paraId="0000002F" w14:textId="77777777" w:rsidR="004E5FF1" w:rsidRDefault="004E5FF1"/>
    <w:p w14:paraId="00000030" w14:textId="77777777" w:rsidR="004E5FF1" w:rsidRDefault="00E6237F">
      <w:pPr>
        <w:rPr>
          <w:i/>
        </w:rPr>
      </w:pPr>
      <w:r>
        <w:rPr>
          <w:i/>
        </w:rPr>
        <w:t>Angling</w:t>
      </w:r>
    </w:p>
    <w:p w14:paraId="00000031" w14:textId="7C4A4C0C" w:rsidR="004E5FF1" w:rsidRDefault="00E6237F">
      <w:r>
        <w:t>A self-selected group of five students with their own fishing equipment and valid Colorado fishing licenses attempted to catch trout (the presumed apex predator of the system) using artificial flies and lures. If successful, they were instructed to take a small fin clip</w:t>
      </w:r>
      <w:r w:rsidR="0044205D">
        <w:t xml:space="preserve"> (approximately 1 cm x 0.5 cm)</w:t>
      </w:r>
      <w:r>
        <w:t xml:space="preserve">, which grows back, then immediately release the fish back into the river. Students were instructed to use forceps to handle fin clips so as not to risk contaminating the sample with oils from their fingers, then to place the fin clip into an appropriately labeled plastic bag. While it is has been demonstrated that different fish tissues </w:t>
      </w:r>
      <w:r w:rsidR="002C0EB9">
        <w:t xml:space="preserve">(e.g., muscle, fin, liver, gonad) </w:t>
      </w:r>
      <w:r>
        <w:t>exhibit variability in isotopic signatures</w:t>
      </w:r>
      <w:r w:rsidR="002C0EB9">
        <w:t xml:space="preserve"> </w:t>
      </w:r>
      <w:r w:rsidR="002C0EB9">
        <w:fldChar w:fldCharType="begin" w:fldLock="1"/>
      </w:r>
      <w:r w:rsidR="00585A35">
        <w:instrText>ADDIN CSL_CITATION {"citationItems":[{"id":"ITEM-1","itemData":{"DOI":"10.1577/t04-124.1","ISSN":"0002-8487","abstract":"Previous measurements of stable isotope ratios in fishes have typically used white muscle, but potential applications exist for the use of other tissues. We tested three tissues (liver, fin, and gonad) in three freshwater species (juvenile Atlantic salmon Salmo salar, slimy sculpin Cottus cognatus, and brook trout Salvelinus fontinalis) to investigate potential ecological applications of stable isotopes in tissues other than muscle. Caudal fin tissue correlated closely with muscle tissue for Atlantic salmon and brook trout for δ13C (r = 0.96 and 0.94, respectively) and δ15N (r = 0.80 and 0.74). Liver δ13C values were tightly linked to muscle values, and differences were due to lipid effects. Associations between liver and muscle δ15N suggested subtle changes in nutritional status. Isotope ratios of gonads differed markedly between male and female slimy sculpin; these differences were probably governed by differences in the allocation of specific nutrients. Knowledge of isotopic fractionation among tissues will aid fish biologists in nonlethal sampling of fishes for stable isotope analysis and in using stable isotopes to assess nutritional status and the allocation of nutrients to reproduction. © Copyright by the American Fisheries Society 2005.","author":[{"dropping-particle":"","family":"Jardine","given":"Timothy D.","non-dropping-particle":"","parse-names":false,"suffix":""},{"dropping-particle":"","family":"Gray","given":"Michelle A.","non-dropping-particle":"","parse-names":false,"suffix":""},{"dropping-particle":"","family":"McWilliam","given":"Sherisse M.","non-dropping-particle":"","parse-names":false,"suffix":""},{"dropping-particle":"","family":"Cunjak","given":"Richard A.","non-dropping-particle":"","parse-names":false,"suffix":""}],"container-title":"Transactions of the American Fisheries Society","id":"ITEM-1","issued":{"date-parts":[["2005"]]},"page":"1103-1110","title":"Stable Isotope Variability in Tissues of Temperate Stream Fishes","type":"article-journal","volume":"134"},"uris":["http://www.mendeley.com/documents/?uuid=9d23b217-95bd-47c4-b589-89a339b7a3f0"]}],"mendeley":{"formattedCitation":"(Jardine et al. 2005)","plainTextFormattedCitation":"(Jardine et al. 2005)","previouslyFormattedCitation":"(Jardine et al. 2005)"},"properties":{"noteIndex":0},"schema":"https://github.com/citation-style-language/schema/raw/master/csl-citation.json"}</w:instrText>
      </w:r>
      <w:r w:rsidR="002C0EB9">
        <w:fldChar w:fldCharType="separate"/>
      </w:r>
      <w:r w:rsidR="002C0EB9" w:rsidRPr="002C0EB9">
        <w:rPr>
          <w:noProof/>
        </w:rPr>
        <w:t>(Jardine et al. 2005)</w:t>
      </w:r>
      <w:r w:rsidR="002C0EB9">
        <w:fldChar w:fldCharType="end"/>
      </w:r>
      <w:r>
        <w:t xml:space="preserve">, we opted for the least intrusive, non-lethal method for acquiring tissue. </w:t>
      </w:r>
    </w:p>
    <w:p w14:paraId="00000032" w14:textId="77777777" w:rsidR="004E5FF1" w:rsidRDefault="004E5FF1"/>
    <w:p w14:paraId="00000033" w14:textId="77777777" w:rsidR="004E5FF1" w:rsidRDefault="00E6237F">
      <w:pPr>
        <w:rPr>
          <w:i/>
        </w:rPr>
      </w:pPr>
      <w:r>
        <w:rPr>
          <w:i/>
        </w:rPr>
        <w:t>Macroinvertebrate sampling</w:t>
      </w:r>
    </w:p>
    <w:p w14:paraId="00000034" w14:textId="437270D1" w:rsidR="004E5FF1" w:rsidRDefault="00E6237F">
      <w:r>
        <w:t xml:space="preserve">The remaining students worked in teams to set three drift nets downstream of the sampling area, where they were left to collect materials carried by the current for the duration of the sampling activity (~1 hour). Once the drift nets were </w:t>
      </w:r>
      <w:r w:rsidR="00C111F7">
        <w:t>deployed</w:t>
      </w:r>
      <w:r>
        <w:t xml:space="preserve">, pairs of students sampled aquatic macroinvertebrates using kick nets. The technique for sampling with kick nets is fairly simple: students were instructed to place the net perpendicular to the flow of the river, then kick along the bottom of the river so that rocks overturned and the current carried any dislodged macroinvertebrates into the net. This activity was conducted for 30 seconds per sampling unit, after which the sample was transferred from the kick net to a sorting tray. Macroinvertebrates, algae and detritus were sorted according to taxonomic group (e.g., </w:t>
      </w:r>
      <w:proofErr w:type="spellStart"/>
      <w:r>
        <w:t>Plecoptera</w:t>
      </w:r>
      <w:proofErr w:type="spellEnd"/>
      <w:r>
        <w:t xml:space="preserve">, Ephemeroptera, </w:t>
      </w:r>
      <w:proofErr w:type="spellStart"/>
      <w:r>
        <w:t>Chironomidae</w:t>
      </w:r>
      <w:proofErr w:type="spellEnd"/>
      <w:r>
        <w:t xml:space="preserve">; SLO2), then removed using forceps and placed into individually labeled plastic bags. Each pair of students repeated these steps three times, but organisms were pooled (within student working groups) by their taxonomy (i.e., each group pooled all their stoneflies into one bag, all their mayflies into another, algae into a third, detritus into a fourth, and so on). When kick net sampling was completed, drift nets were checked and samples were collected from them and sorted in the same manner. Samples collected from kick nets and drift nets were kept separate. All plastic bags containing biological samples were packed in snow to keep samples cold during transport back to the laboratory. Upon return to the institution, samples were frozen at -20°C for one week, after which they were thawed and further sorted (see </w:t>
      </w:r>
      <w:r>
        <w:rPr>
          <w:i/>
        </w:rPr>
        <w:t>Laboratory Techniques</w:t>
      </w:r>
      <w:r>
        <w:t xml:space="preserve"> below). </w:t>
      </w:r>
      <w:r w:rsidR="00942430">
        <w:t xml:space="preserve">Cold storage of samples is only necessary if they will not be processed within the same laboratory period. </w:t>
      </w:r>
    </w:p>
    <w:p w14:paraId="00000035" w14:textId="77777777" w:rsidR="004E5FF1" w:rsidRDefault="004E5FF1"/>
    <w:p w14:paraId="00000036" w14:textId="77777777" w:rsidR="004E5FF1" w:rsidRDefault="00E6237F">
      <w:pPr>
        <w:rPr>
          <w:i/>
        </w:rPr>
      </w:pPr>
      <w:r>
        <w:rPr>
          <w:i/>
        </w:rPr>
        <w:t>Plankton sampling (optional)</w:t>
      </w:r>
    </w:p>
    <w:p w14:paraId="00000037" w14:textId="7891F80B" w:rsidR="004E5FF1" w:rsidRDefault="00E6237F">
      <w:r>
        <w:t xml:space="preserve">The sun </w:t>
      </w:r>
      <w:r w:rsidR="00942430">
        <w:t>set</w:t>
      </w:r>
      <w:r>
        <w:t xml:space="preserve"> and temperatures dropped too quickly to sample using plankton tows while in the field in February, but this method could easily be added to the exercise at different times of year, or even by assigning a subset of students to conduct plankton tows instead of sampling with kick nets. Groups of 2-3 students could conduct oblique plankton tows wherein a plankton tow net is pulled through the water at the same depth for a known distance (</w:t>
      </w:r>
      <w:ins w:id="7" w:author="Derek Houston" w:date="2019-08-29T15:53:00Z">
        <w:r w:rsidR="00F946CC">
          <w:t xml:space="preserve">see </w:t>
        </w:r>
      </w:ins>
      <w:del w:id="8" w:author="Derek Houston" w:date="2019-08-29T15:43:00Z">
        <w:r w:rsidDel="00F946CC">
          <w:delText>Figure 3</w:delText>
        </w:r>
      </w:del>
      <w:ins w:id="9" w:author="Derek Houston" w:date="2019-08-29T15:43:00Z">
        <w:r w:rsidR="00F946CC">
          <w:t xml:space="preserve">Supplemental File </w:t>
        </w:r>
      </w:ins>
      <w:ins w:id="10" w:author="Derek Houston" w:date="2019-08-29T16:27:00Z">
        <w:r w:rsidR="00F946CC">
          <w:t>1</w:t>
        </w:r>
      </w:ins>
      <w:r>
        <w:t>)</w:t>
      </w:r>
      <w:r w:rsidR="00C111F7">
        <w:t xml:space="preserve">. This allows students to </w:t>
      </w:r>
      <w:r>
        <w:t xml:space="preserve">calculate the total volume of the water sampled. Once the tow is complete, students use a wash bottle to wash any plankton that is clinging to the sides of the net into the collection jar. These samples need to be sorted in the laboratory under a </w:t>
      </w:r>
      <w:r w:rsidR="00942430">
        <w:t>dissecting micro</w:t>
      </w:r>
      <w:r>
        <w:t xml:space="preserve">scope. </w:t>
      </w:r>
    </w:p>
    <w:p w14:paraId="067A9C12" w14:textId="77777777" w:rsidR="0057145C" w:rsidRDefault="0057145C"/>
    <w:p w14:paraId="00000039" w14:textId="77777777" w:rsidR="004E5FF1" w:rsidRDefault="00E6237F">
      <w:pPr>
        <w:rPr>
          <w:b/>
          <w:i/>
        </w:rPr>
      </w:pPr>
      <w:r>
        <w:rPr>
          <w:b/>
          <w:i/>
        </w:rPr>
        <w:t>Laboratory Techniques</w:t>
      </w:r>
    </w:p>
    <w:p w14:paraId="0000003A" w14:textId="77777777" w:rsidR="004E5FF1" w:rsidRDefault="004E5FF1"/>
    <w:p w14:paraId="0000003B" w14:textId="77777777" w:rsidR="004E5FF1" w:rsidRDefault="00E6237F">
      <w:pPr>
        <w:rPr>
          <w:i/>
        </w:rPr>
      </w:pPr>
      <w:r>
        <w:rPr>
          <w:i/>
        </w:rPr>
        <w:t>Sorting</w:t>
      </w:r>
    </w:p>
    <w:p w14:paraId="0000003C" w14:textId="12E5C086" w:rsidR="004E5FF1" w:rsidRDefault="00E6237F">
      <w:r>
        <w:t xml:space="preserve">Samples were already sorted by trophic level as best as students could ascertain in the field (see </w:t>
      </w:r>
      <w:r>
        <w:rPr>
          <w:i/>
        </w:rPr>
        <w:t>Macroinvertebrate Sampling</w:t>
      </w:r>
      <w:r>
        <w:t xml:space="preserve"> above). However, it was critically important for the success of the exercise for them to refine sample identifications to ensure that samples were isolated from those of other trophic levels. This required students to pick through samples under</w:t>
      </w:r>
      <w:del w:id="11" w:author="Derek Houston" w:date="2019-08-29T16:30:00Z">
        <w:r w:rsidDel="00F946CC">
          <w:delText xml:space="preserve"> a</w:delText>
        </w:r>
      </w:del>
      <w:r>
        <w:t xml:space="preserve"> dissecting </w:t>
      </w:r>
      <w:r w:rsidR="00942430">
        <w:t>micro</w:t>
      </w:r>
      <w:r>
        <w:t>scope</w:t>
      </w:r>
      <w:ins w:id="12" w:author="Derek Houston" w:date="2019-08-29T16:31:00Z">
        <w:r w:rsidR="00F946CC">
          <w:t>s</w:t>
        </w:r>
      </w:ins>
      <w:r>
        <w:t xml:space="preserve"> and make accurate identifications (SLO2) and preliminary trophic level designations (SLO3). Prior to sorting, students were instructed to don gloves and were reminded of the importance of not touching the samples bare-handed so as not to contaminate them with oils from their skin. </w:t>
      </w:r>
    </w:p>
    <w:p w14:paraId="0000003D" w14:textId="77777777" w:rsidR="004E5FF1" w:rsidRDefault="00E6237F">
      <w:r>
        <w:tab/>
        <w:t xml:space="preserve">Students used plastic forceps and weigh boats (again, taking care not to touch either bare-handed) to sort samples into the following categories: detritus (sticks, leaves, etc.), algae, midges, mayflies, stoneflies, amphipod crustaceans, fish fin clips. Each sample was then assigned a unique identification code that included a group number, a tentative trophic level, and a sample number (SLO4; Table 1). Weigh boats used in sorting, and glass Petri dishes used for washing (see below) were labeled accordingly using a permanent marker. </w:t>
      </w:r>
    </w:p>
    <w:p w14:paraId="0000003E" w14:textId="77777777" w:rsidR="004E5FF1" w:rsidRDefault="00E6237F">
      <w:r>
        <w:tab/>
        <w:t xml:space="preserve">Prior conversations with an aquatic ecologist familiar with the system (Dr. Kevin Alexander, Western Colorado University, personal communication with DDH) divulged that the sampling area was relatively depauperate. Therefore, taxonomic identifications were able to be very broad. For example, stoneflies can be categorized as predators, shredders, collectors, and grazers in various areas, depending on the species that occupy those areas, but in this system all stoneflies were likely to be grazers. </w:t>
      </w:r>
    </w:p>
    <w:p w14:paraId="0000003F" w14:textId="77777777" w:rsidR="004E5FF1" w:rsidRDefault="004E5FF1"/>
    <w:p w14:paraId="00000040" w14:textId="77777777" w:rsidR="004E5FF1" w:rsidRDefault="00E6237F">
      <w:pPr>
        <w:rPr>
          <w:i/>
        </w:rPr>
      </w:pPr>
      <w:r>
        <w:rPr>
          <w:i/>
        </w:rPr>
        <w:t>Washing</w:t>
      </w:r>
    </w:p>
    <w:p w14:paraId="00000041" w14:textId="77777777" w:rsidR="004E5FF1" w:rsidRDefault="00E6237F">
      <w:r>
        <w:t xml:space="preserve">Samples were placed into labelled glass Petri dishes according to biological classification/presumed trophic level. Students donned gloves and safety goggles, then transferred Petri dishes containing samples to a fume hood where they were repeatedly washed with a 2:1 </w:t>
      </w:r>
      <w:proofErr w:type="spellStart"/>
      <w:r>
        <w:t>chloroform:methanol</w:t>
      </w:r>
      <w:proofErr w:type="spellEnd"/>
      <w:r>
        <w:t xml:space="preserve"> solution, taking care to keep track of sample IDs during the process (SLO4). </w:t>
      </w:r>
    </w:p>
    <w:p w14:paraId="00000042" w14:textId="05504537" w:rsidR="004E5FF1" w:rsidRDefault="00E6237F">
      <w:r>
        <w:tab/>
        <w:t xml:space="preserve">The washing procedure was as follows: (1) Students transferred 10 mL of the 2:1 </w:t>
      </w:r>
      <w:proofErr w:type="spellStart"/>
      <w:r>
        <w:t>chloroform:methanol</w:t>
      </w:r>
      <w:proofErr w:type="spellEnd"/>
      <w:r>
        <w:t xml:space="preserve"> solution into a labelled Petri dish containing a sample using a glass </w:t>
      </w:r>
      <w:r>
        <w:lastRenderedPageBreak/>
        <w:t>transfer pipette. (2) Using metal tweezers that had been pre-washed with the solution (the wash solution would have melted plastic tweezers and Petri dishes, hence the need to use metal and glass, respectively), students gently agitated the samples for 30 seconds to remove lipids and other surface contaminants (e.g., dirt, pollen) according to previously published methods</w:t>
      </w:r>
      <w:r w:rsidR="003F6C2F">
        <w:t xml:space="preserve"> </w:t>
      </w:r>
      <w:r w:rsidR="003F6C2F">
        <w:fldChar w:fldCharType="begin" w:fldLock="1"/>
      </w:r>
      <w:r w:rsidR="00585A35">
        <w:instrText>ADDIN CSL_CITATION {"citationItems":[{"id":"ITEM-1","itemData":{"author":[{"dropping-particle":"","family":"Wassenaar","given":"LI","non-dropping-particle":"","parse-names":false,"suffix":""},{"dropping-particle":"","family":"Hobson","given":"KA","non-dropping-particle":"","parse-names":false,"suffix":""}],"container-title":"Proceedings of the National Academy of Science","id":"ITEM-1","issued":{"date-parts":[["1998"]]},"page":"4","title":"Natal origins of migratory monarch butterflies at wintering colonies in Mexico: New isotopic evidence","type":"article-journal","volume":"95"},"uris":["http://www.mendeley.com/documents/?uuid=ea76a4df-8c71-4c47-9087-a91981ba57e8"]}],"mendeley":{"formattedCitation":"(Wassenaar and Hobson 1998)","plainTextFormattedCitation":"(Wassenaar and Hobson 1998)","previouslyFormattedCitation":"(Wassenaar and Hobson 1998)"},"properties":{"noteIndex":0},"schema":"https://github.com/citation-style-language/schema/raw/master/csl-citation.json"}</w:instrText>
      </w:r>
      <w:r w:rsidR="003F6C2F">
        <w:fldChar w:fldCharType="separate"/>
      </w:r>
      <w:r w:rsidR="003F6C2F" w:rsidRPr="003F6C2F">
        <w:rPr>
          <w:noProof/>
        </w:rPr>
        <w:t>(Wassenaar and Hobson 1998)</w:t>
      </w:r>
      <w:r w:rsidR="003F6C2F">
        <w:fldChar w:fldCharType="end"/>
      </w:r>
      <w:r>
        <w:t xml:space="preserve">. (3) Students then transferred the dirty wash solution to a glass waste container in the fume hood using the same glass transfer pipette, and then discarded the dirty pipette into an appropriately labelled broken glass waste container. (4) Using clean glass transfer pipettes for each subsequent wash, students washed the samples twice more, agitating the sample for 30 seconds each time. </w:t>
      </w:r>
    </w:p>
    <w:p w14:paraId="69B19FCC" w14:textId="77777777" w:rsidR="0057145C" w:rsidRDefault="0057145C"/>
    <w:p w14:paraId="00000044" w14:textId="77777777" w:rsidR="004E5FF1" w:rsidRDefault="00E6237F">
      <w:pPr>
        <w:rPr>
          <w:i/>
        </w:rPr>
      </w:pPr>
      <w:r>
        <w:rPr>
          <w:i/>
        </w:rPr>
        <w:t>Drying</w:t>
      </w:r>
    </w:p>
    <w:p w14:paraId="00000045" w14:textId="77777777" w:rsidR="004E5FF1" w:rsidRDefault="00E6237F">
      <w:r>
        <w:t xml:space="preserve">All samples were left to dry in the Petri dishes under the fume hood (a dust free environment) for three days. Once dry, the instructor transferred the samples to a low-temperature drying oven, where they were incubated for 48 hours at 50-60°C (anywhere from 24-48 hours should suffice). Dried samples were then transferred by the instructor to 1-dram glass vials, sealed, labelled, and shipped to the Stable Isotope Paleo Environments Research Group (SIPERG) Laboratory at Iowa State University for further processing. Some samples were pooled at the instructor’s discretion, after checking students’ taxonomic identifications, to ensure that adequate amounts of samples (0.5-1.0 g of dried tissue) were submitted as well as to reduce costs (see Table 1). </w:t>
      </w:r>
    </w:p>
    <w:p w14:paraId="00000046" w14:textId="77777777" w:rsidR="004E5FF1" w:rsidRDefault="004E5FF1"/>
    <w:p w14:paraId="00000047" w14:textId="77777777" w:rsidR="004E5FF1" w:rsidRDefault="00E6237F">
      <w:pPr>
        <w:rPr>
          <w:i/>
        </w:rPr>
      </w:pPr>
      <w:r>
        <w:rPr>
          <w:i/>
        </w:rPr>
        <w:t>Iowa State University SIPERG Laboratory</w:t>
      </w:r>
    </w:p>
    <w:p w14:paraId="00000048" w14:textId="2760DBB0" w:rsidR="004E5FF1" w:rsidRDefault="00E6237F">
      <w:pPr>
        <w:rPr>
          <w:ins w:id="13" w:author="Derek Houston" w:date="2019-08-29T16:32:00Z"/>
        </w:rPr>
      </w:pPr>
      <w:r>
        <w:t>Once received, samples were placed into tin capsules and immediately sealed. Carbon (δ</w:t>
      </w:r>
      <w:r>
        <w:rPr>
          <w:vertAlign w:val="superscript"/>
        </w:rPr>
        <w:t>13</w:t>
      </w:r>
      <w:r>
        <w:t>C ) and nitrogen (δ</w:t>
      </w:r>
      <w:r>
        <w:rPr>
          <w:vertAlign w:val="superscript"/>
        </w:rPr>
        <w:t>15</w:t>
      </w:r>
      <w:r>
        <w:t xml:space="preserve">N ) stable isotopes analyses were conducted on a </w:t>
      </w:r>
      <w:proofErr w:type="spellStart"/>
      <w:r>
        <w:t>Costech</w:t>
      </w:r>
      <w:proofErr w:type="spellEnd"/>
      <w:r>
        <w:t xml:space="preserve"> Elemental Analyzer attached to a Finnigan Delta Plus XL mass spectrometer in continuous flow mode. δ</w:t>
      </w:r>
      <w:r>
        <w:rPr>
          <w:vertAlign w:val="superscript"/>
        </w:rPr>
        <w:t>13</w:t>
      </w:r>
      <w:r>
        <w:t xml:space="preserve">C was corrected </w:t>
      </w:r>
      <w:r w:rsidR="001719B1">
        <w:t>according to</w:t>
      </w:r>
      <w:r>
        <w:t xml:space="preserve"> </w:t>
      </w:r>
      <w:r w:rsidR="00942430">
        <w:t>Vienna Pee Dee Belemnite (</w:t>
      </w:r>
      <w:r>
        <w:t>VPDB</w:t>
      </w:r>
      <w:r w:rsidR="00942430">
        <w:t>)</w:t>
      </w:r>
      <w:r>
        <w:t>, and δ</w:t>
      </w:r>
      <w:r>
        <w:rPr>
          <w:vertAlign w:val="superscript"/>
        </w:rPr>
        <w:t>15</w:t>
      </w:r>
      <w:r>
        <w:t xml:space="preserve">N was corrected </w:t>
      </w:r>
      <w:r w:rsidR="006E35CC">
        <w:t>via isotopic reference materials</w:t>
      </w:r>
      <w:r>
        <w:t xml:space="preserve"> </w:t>
      </w:r>
      <w:r w:rsidR="006E35CC">
        <w:t>(Air)</w:t>
      </w:r>
      <w:sdt>
        <w:sdtPr>
          <w:tag w:val="goog_rdk_3"/>
          <w:id w:val="-74360061"/>
        </w:sdtPr>
        <w:sdtEndPr/>
        <w:sdtContent/>
      </w:sdt>
      <w:r>
        <w:t xml:space="preserve">. Corrections were made using a regression method, and results reported in </w:t>
      </w:r>
      <w:proofErr w:type="spellStart"/>
      <w:r>
        <w:t>permil</w:t>
      </w:r>
      <w:proofErr w:type="spellEnd"/>
      <w:r>
        <w:t xml:space="preserve"> (‰). Percent concentration (%) was calculated using the peak intensity of the sample</w:t>
      </w:r>
      <w:r w:rsidR="006E35CC">
        <w:t xml:space="preserve"> against well-characterized (C:N) acetanilide standards</w:t>
      </w:r>
      <w:r>
        <w:t>.</w:t>
      </w:r>
      <w:r w:rsidR="006E35CC">
        <w:t xml:space="preserve"> Analytical uncertainty at 1</w:t>
      </w:r>
      <w:r w:rsidR="006E35CC" w:rsidRPr="005F3ABB">
        <w:rPr>
          <w:rFonts w:ascii="Symbol" w:hAnsi="Symbol"/>
        </w:rPr>
        <w:t></w:t>
      </w:r>
      <w:r w:rsidR="006E35CC">
        <w:t xml:space="preserve"> was ±0.</w:t>
      </w:r>
      <w:r w:rsidR="005F3ABB">
        <w:t>11‰</w:t>
      </w:r>
      <w:r w:rsidR="006E35CC">
        <w:t xml:space="preserve"> for C and ±0.</w:t>
      </w:r>
      <w:r w:rsidR="005F3ABB">
        <w:t>09‰</w:t>
      </w:r>
      <w:r w:rsidR="006E35CC">
        <w:t xml:space="preserve"> for N.</w:t>
      </w:r>
    </w:p>
    <w:p w14:paraId="49D8BAD7" w14:textId="1A84A406" w:rsidR="00F946CC" w:rsidRDefault="00F946CC">
      <w:pPr>
        <w:rPr>
          <w:ins w:id="14" w:author="Derek Houston" w:date="2019-08-29T16:32:00Z"/>
        </w:rPr>
      </w:pPr>
    </w:p>
    <w:p w14:paraId="6D952C74" w14:textId="13584EBA" w:rsidR="00F946CC" w:rsidRDefault="00F946CC">
      <w:ins w:id="15" w:author="Derek Houston" w:date="2019-08-29T16:32:00Z">
        <w:r>
          <w:t xml:space="preserve">Instructions for sorting and processing samples </w:t>
        </w:r>
      </w:ins>
      <w:ins w:id="16" w:author="Derek Houston" w:date="2019-08-29T16:33:00Z">
        <w:r>
          <w:t xml:space="preserve">in the laboratory </w:t>
        </w:r>
      </w:ins>
      <w:ins w:id="17" w:author="Derek Houston" w:date="2019-08-29T16:32:00Z">
        <w:r>
          <w:t>were provided to studen</w:t>
        </w:r>
      </w:ins>
      <w:ins w:id="18" w:author="Derek Houston" w:date="2019-08-29T16:33:00Z">
        <w:r>
          <w:t xml:space="preserve">ts in a handout (see Supplemental File 2). </w:t>
        </w:r>
      </w:ins>
    </w:p>
    <w:p w14:paraId="00000049" w14:textId="77777777" w:rsidR="004E5FF1" w:rsidRDefault="004E5FF1">
      <w:pPr>
        <w:rPr>
          <w:b/>
        </w:rPr>
      </w:pPr>
    </w:p>
    <w:p w14:paraId="0000004A" w14:textId="77777777" w:rsidR="004E5FF1" w:rsidRDefault="00E6237F">
      <w:pPr>
        <w:rPr>
          <w:b/>
          <w:i/>
        </w:rPr>
      </w:pPr>
      <w:r>
        <w:rPr>
          <w:b/>
          <w:i/>
        </w:rPr>
        <w:t>Data Analyses</w:t>
      </w:r>
    </w:p>
    <w:p w14:paraId="0000004B" w14:textId="77777777" w:rsidR="004E5FF1" w:rsidRDefault="004E5FF1"/>
    <w:p w14:paraId="0000004C" w14:textId="75C91208" w:rsidR="004E5FF1" w:rsidRDefault="00E6237F">
      <w:bookmarkStart w:id="19" w:name="_heading=h.gjdgxs" w:colFirst="0" w:colLast="0"/>
      <w:bookmarkEnd w:id="19"/>
      <w:r>
        <w:t xml:space="preserve">Statistical analyses and graphing were conducted in R v3.2.2 </w:t>
      </w:r>
      <w:r w:rsidR="003F6C2F">
        <w:fldChar w:fldCharType="begin" w:fldLock="1"/>
      </w:r>
      <w:r w:rsidR="00585A35">
        <w:instrText>ADDIN CSL_CITATION {"citationItems":[{"id":"ITEM-1","itemData":{"author":[{"dropping-particle":"","family":"Team","given":"R Development Core","non-dropping-particle":"","parse-names":false,"suffix":""}],"id":"ITEM-1","issued":{"date-parts":[["2015"]]},"number":"3.1.3","publisher":"R Foundation for Statistical Computing","publisher-place":"Vienna, Austria","title":"R: A Language and Environment for Statistical Computing","type":"article"},"uris":["http://www.mendeley.com/documents/?uuid=e7d6ae92-f1d7-4caa-b1fc-e1cc921580ed"]}],"mendeley":{"formattedCitation":"(Team 2015)","manualFormatting":"(R Core Team 2015)","plainTextFormattedCitation":"(Team 2015)","previouslyFormattedCitation":"(Team 2015)"},"properties":{"noteIndex":0},"schema":"https://github.com/citation-style-language/schema/raw/master/csl-citation.json"}</w:instrText>
      </w:r>
      <w:r w:rsidR="003F6C2F">
        <w:fldChar w:fldCharType="separate"/>
      </w:r>
      <w:r w:rsidR="003F6C2F" w:rsidRPr="003F6C2F">
        <w:rPr>
          <w:noProof/>
        </w:rPr>
        <w:t>(</w:t>
      </w:r>
      <w:r w:rsidR="003F6C2F">
        <w:rPr>
          <w:noProof/>
        </w:rPr>
        <w:t xml:space="preserve">R Core </w:t>
      </w:r>
      <w:r w:rsidR="003F6C2F" w:rsidRPr="003F6C2F">
        <w:rPr>
          <w:noProof/>
        </w:rPr>
        <w:t>Team 2015)</w:t>
      </w:r>
      <w:r w:rsidR="003F6C2F">
        <w:fldChar w:fldCharType="end"/>
      </w:r>
      <w:r w:rsidR="003F6C2F">
        <w:t xml:space="preserve"> </w:t>
      </w:r>
      <w:r>
        <w:t xml:space="preserve">using the packages ggplot2 v.2.1.0 </w:t>
      </w:r>
      <w:r w:rsidR="003F6C2F">
        <w:fldChar w:fldCharType="begin" w:fldLock="1"/>
      </w:r>
      <w:r w:rsidR="00585A35">
        <w:instrText>ADDIN CSL_CITATION {"citationItems":[{"id":"ITEM-1","itemData":{"author":[{"dropping-particle":"","family":"Wickham","given":"Hadley","non-dropping-particle":"","parse-names":false,"suffix":""},{"dropping-particle":"","family":"Francois","given":"Romain","non-dropping-particle":"","parse-names":false,"suffix":""},{"dropping-particle":"","family":"Henry","given":"Lionel","non-dropping-particle":"","parse-names":false,"suffix":""},{"dropping-particle":"","family":"Muller","given":"Kirill","non-dropping-particle":"","parse-names":false,"suffix":""}],"id":"ITEM-1","issued":{"date-parts":[["2009"]]},"number":"0.8.2","publisher":"Springer-Verlag","publisher-place":"New York, NY","title":"ggplot2: elegant graphics for data analysis","type":"article"},"uris":["http://www.mendeley.com/documents/?uuid=0d5cfb0e-1c8d-4d4c-8540-6de7e29aeee6"]}],"mendeley":{"formattedCitation":"(Wickham et al. 2009)","plainTextFormattedCitation":"(Wickham et al. 2009)","previouslyFormattedCitation":"(Wickham et al. 2009)"},"properties":{"noteIndex":0},"schema":"https://github.com/citation-style-language/schema/raw/master/csl-citation.json"}</w:instrText>
      </w:r>
      <w:r w:rsidR="003F6C2F">
        <w:fldChar w:fldCharType="separate"/>
      </w:r>
      <w:r w:rsidR="006B320F" w:rsidRPr="006B320F">
        <w:rPr>
          <w:noProof/>
        </w:rPr>
        <w:t>(Wickham et al. 2009)</w:t>
      </w:r>
      <w:r w:rsidR="003F6C2F">
        <w:fldChar w:fldCharType="end"/>
      </w:r>
      <w:r w:rsidR="003F6C2F">
        <w:t xml:space="preserve"> </w:t>
      </w:r>
      <w:r>
        <w:t xml:space="preserve">and </w:t>
      </w:r>
      <w:proofErr w:type="spellStart"/>
      <w:r>
        <w:t>mgcv</w:t>
      </w:r>
      <w:proofErr w:type="spellEnd"/>
      <w:r>
        <w:t xml:space="preserve"> v.1.8</w:t>
      </w:r>
      <w:r w:rsidR="003F6C2F">
        <w:t xml:space="preserve"> </w:t>
      </w:r>
      <w:r w:rsidR="003F6C2F">
        <w:fldChar w:fldCharType="begin" w:fldLock="1"/>
      </w:r>
      <w:r w:rsidR="00585A35">
        <w:instrText>ADDIN CSL_CITATION {"citationItems":[{"id":"ITEM-1","itemData":{"author":[{"dropping-particle":"","family":"Wood","given":"SN","non-dropping-particle":"","parse-names":false,"suffix":""}],"id":"ITEM-1","issued":{"date-parts":[["2006"]]},"publisher":"C and Hall","title":"Generalized additive models: an introduction with R","type":"article"},"uris":["http://www.mendeley.com/documents/?uuid=7cbea673-77b1-41ed-ae97-e5272e32f7c6"]}],"mendeley":{"formattedCitation":"(Wood 2006)","plainTextFormattedCitation":"(Wood 2006)","previouslyFormattedCitation":"(Wood 2006)"},"properties":{"noteIndex":0},"schema":"https://github.com/citation-style-language/schema/raw/master/csl-citation.json"}</w:instrText>
      </w:r>
      <w:r w:rsidR="003F6C2F">
        <w:fldChar w:fldCharType="separate"/>
      </w:r>
      <w:r w:rsidR="003F6C2F" w:rsidRPr="003F6C2F">
        <w:rPr>
          <w:noProof/>
        </w:rPr>
        <w:t>(Wood 2006)</w:t>
      </w:r>
      <w:r w:rsidR="003F6C2F">
        <w:fldChar w:fldCharType="end"/>
      </w:r>
      <w:r>
        <w:t>. Students completed an R tutorial covering basic statistics earlier in the semester. Students were assigned to conduct numerous tasks in an R notebook tutorial (</w:t>
      </w:r>
      <w:r w:rsidR="00E76A39">
        <w:t>S</w:t>
      </w:r>
      <w:r>
        <w:t xml:space="preserve">upplemental </w:t>
      </w:r>
      <w:r w:rsidR="00E76A39">
        <w:t>F</w:t>
      </w:r>
      <w:r>
        <w:t xml:space="preserve">ile </w:t>
      </w:r>
      <w:del w:id="20" w:author="Derek Houston" w:date="2019-08-29T16:33:00Z">
        <w:r w:rsidR="00E76A39" w:rsidDel="00F946CC">
          <w:delText>1</w:delText>
        </w:r>
      </w:del>
      <w:ins w:id="21" w:author="Derek Houston" w:date="2019-08-29T16:33:00Z">
        <w:r w:rsidR="00F946CC">
          <w:t>3</w:t>
        </w:r>
      </w:ins>
      <w:r>
        <w:t xml:space="preserve">) including loading the data, creating a dual isotopes plot, plotting histograms, assessing distributions, removing outliers, plotting a pairwise Euclidean distance matrix, conducting cluster analyses, and interpreting figures (SLO5). </w:t>
      </w:r>
      <w:r w:rsidR="00942430">
        <w:t>P</w:t>
      </w:r>
      <w:r>
        <w:t xml:space="preserve">airs of students worked through the tutorial together, and turned in completed versions with properly annotated answers to questions that were then graded by </w:t>
      </w:r>
      <w:r>
        <w:lastRenderedPageBreak/>
        <w:t xml:space="preserve">the instructor. </w:t>
      </w:r>
      <w:r w:rsidR="001136EC">
        <w:t xml:space="preserve">Because these students were naïve to stable isotope analyses, these data analyses were kept relatively simple (but a more sophisticated tutorial for more advanced students is included; Supplemental File </w:t>
      </w:r>
      <w:del w:id="22" w:author="Derek Houston" w:date="2019-08-29T16:33:00Z">
        <w:r w:rsidR="001136EC" w:rsidDel="00F946CC">
          <w:delText>2</w:delText>
        </w:r>
      </w:del>
      <w:ins w:id="23" w:author="Derek Houston" w:date="2019-08-29T16:33:00Z">
        <w:r w:rsidR="00F946CC">
          <w:t>4</w:t>
        </w:r>
      </w:ins>
      <w:r w:rsidR="001136EC">
        <w:t>).</w:t>
      </w:r>
    </w:p>
    <w:p w14:paraId="0000004D" w14:textId="392ED397" w:rsidR="004E5FF1" w:rsidRDefault="00E6237F">
      <w:r>
        <w:tab/>
        <w:t xml:space="preserve">When data analyses were completed (the third day of the exercise, on personal computers that were available in the </w:t>
      </w:r>
      <w:r w:rsidR="00942430">
        <w:t xml:space="preserve">teaching </w:t>
      </w:r>
      <w:r>
        <w:t xml:space="preserve">laboratory), students were assigned to write a paper modeled after a peer-reviewed scientific manuscript (SLO6) including an introduction that included background literature, complete methods, a summary of the results (including graphical representations of their data), conclusions, and a literature cited section. Students were instructed to format these according to guidelines for the journal Ecology. This paper was then graded by the instructor. </w:t>
      </w:r>
    </w:p>
    <w:p w14:paraId="54781C26" w14:textId="7145915A" w:rsidR="00942430" w:rsidRDefault="00942430">
      <w:r>
        <w:tab/>
        <w:t xml:space="preserve">A separate advanced R tutorial </w:t>
      </w:r>
      <w:r w:rsidR="001B036A">
        <w:t>was tested by 3 undergraduate students who had previously completed the introductory exercise. This tutorial used</w:t>
      </w:r>
      <w:r>
        <w:t xml:space="preserve"> package </w:t>
      </w:r>
      <w:proofErr w:type="spellStart"/>
      <w:r>
        <w:t>dplyr</w:t>
      </w:r>
      <w:proofErr w:type="spellEnd"/>
      <w:r>
        <w:t xml:space="preserve"> v.0.8.2 </w:t>
      </w:r>
      <w:r w:rsidR="006B320F">
        <w:fldChar w:fldCharType="begin" w:fldLock="1"/>
      </w:r>
      <w:r w:rsidR="00585A35">
        <w:instrText>ADDIN CSL_CITATION {"citationItems":[{"id":"ITEM-1","itemData":{"author":[{"dropping-particle":"","family":"Wickham","given":"Hadley","non-dropping-particle":"","parse-names":false,"suffix":""},{"dropping-particle":"","family":"Francois","given":"Romain","non-dropping-particle":"","parse-names":false,"suffix":""},{"dropping-particle":"","family":"Henry","given":"Lionel","non-dropping-particle":"","parse-names":false,"suffix":""},{"dropping-particle":"","family":"Muller","given":"Kirill","non-dropping-particle":"","parse-names":false,"suffix":""}],"id":"ITEM-1","issued":{"date-parts":[["2009"]]},"number":"0.8.2","publisher":"Springer-Verlag","publisher-place":"New York, NY","title":"ggplot2: elegant graphics for data analysis","type":"article"},"uris":["http://www.mendeley.com/documents/?uuid=0d5cfb0e-1c8d-4d4c-8540-6de7e29aeee6"]}],"mendeley":{"formattedCitation":"(Wickham et al. 2009)","plainTextFormattedCitation":"(Wickham et al. 2009)","previouslyFormattedCitation":"(Wickham et al. 2009)"},"properties":{"noteIndex":0},"schema":"https://github.com/citation-style-language/schema/raw/master/csl-citation.json"}</w:instrText>
      </w:r>
      <w:r w:rsidR="006B320F">
        <w:fldChar w:fldCharType="separate"/>
      </w:r>
      <w:r w:rsidR="006B320F" w:rsidRPr="006B320F">
        <w:rPr>
          <w:noProof/>
        </w:rPr>
        <w:t>(Wickham et al. 2009)</w:t>
      </w:r>
      <w:r w:rsidR="006B320F">
        <w:fldChar w:fldCharType="end"/>
      </w:r>
      <w:r w:rsidR="001B036A">
        <w:t xml:space="preserve"> to filter and summarize data. The advanced tutorial also included</w:t>
      </w:r>
      <w:r>
        <w:t xml:space="preserve"> the development of Bayesian isotope mixing models using package </w:t>
      </w:r>
      <w:proofErr w:type="spellStart"/>
      <w:r>
        <w:t>simmr</w:t>
      </w:r>
      <w:proofErr w:type="spellEnd"/>
      <w:r>
        <w:t xml:space="preserve"> v.0.4.1 </w:t>
      </w:r>
      <w:r w:rsidR="006B320F">
        <w:fldChar w:fldCharType="begin" w:fldLock="1"/>
      </w:r>
      <w:r w:rsidR="00585A35">
        <w:instrText>ADDIN CSL_CITATION {"citationItems":[{"id":"ITEM-1","itemData":{"author":[{"dropping-particle":"","family":"Parnell","given":"Andrew","non-dropping-particle":"","parse-names":false,"suffix":""}],"id":"ITEM-1","issued":{"date-parts":[["2019"]]},"number":"R Package v.0.4.1","title":"simmr: A stable isotope mixing model.","type":"article"},"uris":["http://www.mendeley.com/documents/?uuid=fbe27588-28bd-4548-bfc3-56f1adc39edf"]}],"mendeley":{"formattedCitation":"(Parnell 2019)","plainTextFormattedCitation":"(Parnell 2019)","previouslyFormattedCitation":"(Parnell 2019)"},"properties":{"noteIndex":0},"schema":"https://github.com/citation-style-language/schema/raw/master/csl-citation.json"}</w:instrText>
      </w:r>
      <w:r w:rsidR="006B320F">
        <w:fldChar w:fldCharType="separate"/>
      </w:r>
      <w:r w:rsidR="006B320F" w:rsidRPr="006B320F">
        <w:rPr>
          <w:noProof/>
        </w:rPr>
        <w:t>(Parnell 2019)</w:t>
      </w:r>
      <w:r w:rsidR="006B320F">
        <w:fldChar w:fldCharType="end"/>
      </w:r>
      <w:r>
        <w:t xml:space="preserve">. Students agreed to act as testers for the advanced exercise, and worked through it individually, with limited guidance from the instructor. Tasks in the advanced R notebook exercise included loading the data, extracting elements of a data frame via indexing, </w:t>
      </w:r>
      <w:proofErr w:type="spellStart"/>
      <w:r>
        <w:t>subsetting</w:t>
      </w:r>
      <w:proofErr w:type="spellEnd"/>
      <w:r>
        <w:t xml:space="preserve"> data frames and matrices, conversion of data frame objects to matrices or vectors, building a </w:t>
      </w:r>
      <w:proofErr w:type="spellStart"/>
      <w:r>
        <w:t>simmr</w:t>
      </w:r>
      <w:proofErr w:type="spellEnd"/>
      <w:r>
        <w:t xml:space="preserve"> object, running and interpreting mixing models, creating dual isotope and box and whisker plots, and estimating diet proportions of target taxa. Students turned in completed versions with properly annotated answers to questions which were then </w:t>
      </w:r>
      <w:r w:rsidR="0044205D">
        <w:t>evaluated</w:t>
      </w:r>
      <w:r>
        <w:t xml:space="preserve"> by the instructor. </w:t>
      </w:r>
    </w:p>
    <w:p w14:paraId="46B85401" w14:textId="77777777" w:rsidR="0057145C" w:rsidRDefault="0057145C"/>
    <w:p w14:paraId="0000004F" w14:textId="77777777" w:rsidR="004E5FF1" w:rsidRDefault="00E6237F">
      <w:pPr>
        <w:rPr>
          <w:b/>
        </w:rPr>
      </w:pPr>
      <w:r>
        <w:rPr>
          <w:b/>
        </w:rPr>
        <w:t>Results</w:t>
      </w:r>
    </w:p>
    <w:p w14:paraId="00000050" w14:textId="77777777" w:rsidR="004E5FF1" w:rsidRDefault="004E5FF1">
      <w:pPr>
        <w:rPr>
          <w:b/>
        </w:rPr>
      </w:pPr>
    </w:p>
    <w:p w14:paraId="00000051" w14:textId="77777777" w:rsidR="004E5FF1" w:rsidRDefault="00E6237F">
      <w:pPr>
        <w:rPr>
          <w:b/>
          <w:i/>
        </w:rPr>
      </w:pPr>
      <w:r>
        <w:rPr>
          <w:b/>
          <w:i/>
        </w:rPr>
        <w:t>Sampling and Stable Isotopes</w:t>
      </w:r>
    </w:p>
    <w:p w14:paraId="00000052" w14:textId="77777777" w:rsidR="004E5FF1" w:rsidRDefault="00E6237F">
      <w:r>
        <w:t>A general ecology laboratory course with 21 registered students obtained 26 biological samples from the catch-and-release area of the Taylor River below Taylor Park Reservoir, CO, in February, 2019 (Table 1). These biological samples spanned a wide taxonomic breadth, and could be categorized under multiple trophic levels. One sample was omitted from further analysis because it did not meet the minimum size requirements, and others collected by different groups were pooled to ensure minimum size requirements were met as well as to reduce costs. Thus, a total of 19 samples were submitted for stable isotopes analyses at ISU’s SIPERG Laboratory, and those results are provided herein (Table 2). In brief, corrected δ</w:t>
      </w:r>
      <w:r>
        <w:rPr>
          <w:vertAlign w:val="superscript"/>
        </w:rPr>
        <w:t>13</w:t>
      </w:r>
      <w:r>
        <w:t>C ranged from -17.5385‰ to -29.5126‰, and corrected δ</w:t>
      </w:r>
      <w:r>
        <w:rPr>
          <w:vertAlign w:val="superscript"/>
        </w:rPr>
        <w:t>15</w:t>
      </w:r>
      <w:r>
        <w:t xml:space="preserve">N ranged from 8.4066‰ to 49.2551‰ (Table 2). </w:t>
      </w:r>
    </w:p>
    <w:p w14:paraId="00000053" w14:textId="77777777" w:rsidR="004E5FF1" w:rsidRDefault="004E5FF1"/>
    <w:p w14:paraId="00000054" w14:textId="77777777" w:rsidR="004E5FF1" w:rsidRDefault="00E6237F">
      <w:pPr>
        <w:rPr>
          <w:b/>
          <w:i/>
        </w:rPr>
      </w:pPr>
      <w:r>
        <w:rPr>
          <w:b/>
          <w:i/>
        </w:rPr>
        <w:t>Data Analyses</w:t>
      </w:r>
    </w:p>
    <w:p w14:paraId="54D72401" w14:textId="1E670865" w:rsidR="00942430" w:rsidRDefault="00E6237F">
      <w:r>
        <w:t xml:space="preserve">Students following a well-annotated R notebook tutorial </w:t>
      </w:r>
      <w:r w:rsidR="00E76A39">
        <w:t xml:space="preserve">(Supplemental File 1) </w:t>
      </w:r>
      <w:r>
        <w:t>produced several graphical representations of the data. These included dual isotope plots (</w:t>
      </w:r>
      <w:del w:id="24" w:author="Derek Houston" w:date="2019-08-29T15:45:00Z">
        <w:r w:rsidDel="00F946CC">
          <w:delText>Figure 4</w:delText>
        </w:r>
      </w:del>
      <w:ins w:id="25" w:author="Derek Houston" w:date="2019-08-29T15:45:00Z">
        <w:r w:rsidR="00F946CC">
          <w:t>Figure 3</w:t>
        </w:r>
      </w:ins>
      <w:r>
        <w:t>), frequency histograms (</w:t>
      </w:r>
      <w:del w:id="26" w:author="Derek Houston" w:date="2019-08-29T15:45:00Z">
        <w:r w:rsidDel="00F946CC">
          <w:delText>Figure 5</w:delText>
        </w:r>
      </w:del>
      <w:ins w:id="27" w:author="Derek Houston" w:date="2019-08-29T15:45:00Z">
        <w:r w:rsidR="00F946CC">
          <w:t>Figure 4</w:t>
        </w:r>
      </w:ins>
      <w:r>
        <w:t xml:space="preserve">), distance matrices (Figure </w:t>
      </w:r>
      <w:ins w:id="28" w:author="Derek Houston" w:date="2019-08-29T15:47:00Z">
        <w:r w:rsidR="00F946CC">
          <w:t>5</w:t>
        </w:r>
      </w:ins>
      <w:del w:id="29" w:author="Derek Houston" w:date="2019-08-29T15:47:00Z">
        <w:r w:rsidDel="00F946CC">
          <w:delText>6</w:delText>
        </w:r>
      </w:del>
      <w:r>
        <w:t xml:space="preserve">) and cluster plots (Figure </w:t>
      </w:r>
      <w:ins w:id="30" w:author="Derek Houston" w:date="2019-08-29T15:47:00Z">
        <w:r w:rsidR="00F946CC">
          <w:t>6</w:t>
        </w:r>
      </w:ins>
      <w:del w:id="31" w:author="Derek Houston" w:date="2019-08-29T15:47:00Z">
        <w:r w:rsidDel="00F946CC">
          <w:delText>7</w:delText>
        </w:r>
      </w:del>
      <w:r>
        <w:t xml:space="preserve">). Students were able to manage data, generate graphical representations of their data, and answer questions pertinent to the analytical steps they were taking with high levels of success </w:t>
      </w:r>
      <w:commentRangeStart w:id="32"/>
      <w:r>
        <w:t xml:space="preserve">(Table 3). </w:t>
      </w:r>
      <w:r w:rsidR="00073CB6">
        <w:t xml:space="preserve"> </w:t>
      </w:r>
      <w:commentRangeEnd w:id="32"/>
      <w:r w:rsidR="0044205D">
        <w:rPr>
          <w:rStyle w:val="CommentReference"/>
        </w:rPr>
        <w:commentReference w:id="32"/>
      </w:r>
    </w:p>
    <w:p w14:paraId="037C9698" w14:textId="77777777" w:rsidR="001136EC" w:rsidRDefault="001136EC"/>
    <w:p w14:paraId="00000057" w14:textId="77777777" w:rsidR="004E5FF1" w:rsidRDefault="00E6237F">
      <w:pPr>
        <w:rPr>
          <w:b/>
          <w:i/>
        </w:rPr>
      </w:pPr>
      <w:r>
        <w:rPr>
          <w:b/>
          <w:i/>
        </w:rPr>
        <w:t>SLO Results</w:t>
      </w:r>
    </w:p>
    <w:p w14:paraId="00000058" w14:textId="77CE5F4E" w:rsidR="004E5FF1" w:rsidRDefault="00E6237F">
      <w:r>
        <w:lastRenderedPageBreak/>
        <w:t xml:space="preserve">Student success rates were substantial for each of the student learning outcomes for a general ecology laboratory course with 21 registered undergraduate students (Table 3). While students did not achieve 100% success on all six SLOs, they did on four of the six. For the two SLOs where students achieved &lt;100% success, students attained </w:t>
      </w:r>
      <w:r w:rsidR="005E1F53">
        <w:t xml:space="preserve">a </w:t>
      </w:r>
      <w:r>
        <w:t xml:space="preserve">92.3% success rate on SLO3, and </w:t>
      </w:r>
      <w:r w:rsidR="005E1F53">
        <w:t xml:space="preserve">an </w:t>
      </w:r>
      <w:r>
        <w:t xml:space="preserve">82.2% success rate on SLO6 (Table 3). </w:t>
      </w:r>
    </w:p>
    <w:p w14:paraId="00000059" w14:textId="77777777" w:rsidR="004E5FF1" w:rsidRDefault="004E5FF1"/>
    <w:p w14:paraId="0000005A" w14:textId="77777777" w:rsidR="004E5FF1" w:rsidRDefault="00E6237F">
      <w:pPr>
        <w:rPr>
          <w:b/>
        </w:rPr>
      </w:pPr>
      <w:r>
        <w:rPr>
          <w:b/>
        </w:rPr>
        <w:t>Discussion</w:t>
      </w:r>
    </w:p>
    <w:p w14:paraId="0000005B" w14:textId="77777777" w:rsidR="004E5FF1" w:rsidRDefault="004E5FF1"/>
    <w:p w14:paraId="0000005C" w14:textId="77777777" w:rsidR="004E5FF1" w:rsidRDefault="00E6237F">
      <w:pPr>
        <w:rPr>
          <w:b/>
          <w:i/>
        </w:rPr>
      </w:pPr>
      <w:commentRangeStart w:id="33"/>
      <w:r>
        <w:rPr>
          <w:b/>
          <w:i/>
        </w:rPr>
        <w:t>Stable Isotopes Results</w:t>
      </w:r>
      <w:commentRangeEnd w:id="33"/>
      <w:r w:rsidR="006E35CC">
        <w:rPr>
          <w:rStyle w:val="CommentReference"/>
        </w:rPr>
        <w:commentReference w:id="33"/>
      </w:r>
    </w:p>
    <w:p w14:paraId="0000005D" w14:textId="4AE19F0D" w:rsidR="004E5FF1" w:rsidRDefault="00E6237F">
      <w:r>
        <w:t xml:space="preserve">Stable isotopes are useful for assessing organismal trophic levels </w:t>
      </w:r>
      <w:r w:rsidR="001136EC">
        <w:fldChar w:fldCharType="begin" w:fldLock="1"/>
      </w:r>
      <w:r w:rsidR="00585A35">
        <w:instrText>ADDIN CSL_CITATION {"citationItems":[{"id":"ITEM-1","itemData":{"abstract":"1. The stable isotopes of nitrogen (d15N) and carbon (d13C) were analysed in 22 species of marine birds from coastal waters of the northeast Pacific Ocean. Analyses confirm that stable nitrogen isotopes can predict seabird trophic positions. 2. Based on b15N analyses, seabird trophic-level inferences generally agree with those of conventional dietary studies, but suggest that lower trophic-level organisms are more important to several seabirds than was recognized previously. 3. Stable-carbon isotope analysis may be a good indicator of inshore vs. offshore feeding preference. 4. In general, stable-isotope analysis to determine trophic level offers many advan- tages over conventional dietary approaches since trophic inferences are based on time- integrated estimates of assimilated and not just ingested foods, and isotopic abundance represents a continuous variable that is amenable to statistical analysis.","author":[{"dropping-particle":"","family":"Hobson","given":"Keith A","non-dropping-particle":"","parse-names":false,"suffix":""},{"dropping-particle":"","family":"Piattt","given":"John F","non-dropping-particle":"","parse-names":false,"suffix":""},{"dropping-particle":"","family":"Pitocchelli","given":"J","non-dropping-particle":"","parse-names":false,"suffix":""}],"container-title":"Journal of Animal Ecology","id":"ITEM-1","issued":{"date-parts":[["1994"]]},"page":"786-798","title":"Using Stable Isotopes to Determine Seabird Trophic Relationships","type":"article-journal","volume":"63"},"uris":["http://www.mendeley.com/documents/?uuid=95b82e77-aa28-4af9-9adb-5ddd13ec9d07"]},{"id":"ITEM-2","itemData":{"abstract":"Species invasions pose a serious threat to biodiversity and native ecosystems1, 2; however, predicting and quantifying the impacts of invasive species has proven problematic3-6. Here we use stable isotope ratios to document the food-web consequences of the invasion of two non-native predators, smallmouth bass and rock bass, into Canadian lakes. Invaded lakes had lower littoral prey-fish diversity and abundance than uninvaded reference lakes. Consistent with this difference, lake trout from invaded lakes had more negative 13C values (-29.2 versus -27.4) and reduced trophic positions (3.3 versus 3.9) than those from reference lakes, indicating differences in food-web structure. Furthermore, a comparison of the pre- and post-invasion food webs of two recently invaded lakes showed that invasion was followed by substantial declines in littoral prey-fish abundance and the trophic position of lake trout, reflecting a shift in the diet of lake trout towards zooplankton and reduced dependence on littoral fish. This study demonstrates the use of stable isotope techniques to detect changes in food-web structure following perturbations; in this instance, bass-induced food-web shifts may have severe consequences for native species and ecosystems.","author":[{"dropping-particle":"","family":"Zanden M. J.","given":"","non-dropping-particle":"Vander","parse-names":false,"suffix":""},{"dropping-particle":"","family":"Casselman J. M.","given":"","non-dropping-particle":"","parse-names":false,"suffix":""},{"dropping-particle":"","family":"Rasmussen J. B.","given":"","non-dropping-particle":"","parse-names":false,"suffix":""}],"container-title":"Nature","id":"ITEM-2","issued":{"date-parts":[["1999"]]},"page":"464-467","title":"Stable isotope evidence for the food web consequences of species invasions in lakes.","type":"article-journal","volume":"401"},"uris":["http://www.mendeley.com/documents/?uuid=a9fbbdff-e150-4bfa-8317-bc343bec53c7"]},{"id":"ITEM-3","itemData":{"DOI":"10.1016/B978-0-12-813047-6.00001-2","ISBN":"9780128132692","abstract":"Stable isotope analysis has become a common tool for studying stream food webs and for testing hypotheses about stream ecosystem processes and stressors that may affect the structure of the food web or resources available to consumers. In this chapter, we provide a brief discussion of use of natural abundances of stable isotopes to study stream food webs, including a primer on stable isotope terminology, fractionation processes that govern differential cycling of stable isotopes of the same element, and some of the applications of the specific elements most often commonly used for stable isotope studies in stream ecosystems. Our objectives are to illustrate a generalized method (Basic Method) for characterizing and comparing stream food webs using δ13C and δ15N, and three more advanced experimental approaches (Advanced Methods 1-3) for examining specific questions or hypotheses about resource use in stream food webs using δ13C, δ15N, and δD.","author":[{"dropping-particle":"","family":"Hershey","given":"Anne E.","non-dropping-particle":"","parse-names":false,"suffix":""},{"dropping-particle":"","family":"Northington","given":"Robert M.","non-dropping-particle":"","parse-names":false,"suffix":""},{"dropping-particle":"","family":"Finlay","given":"Jacques C.","non-dropping-particle":"","parse-names":false,"suffix":""},{"dropping-particle":"","family":"Peterson","given":"Bruce J.","non-dropping-particle":"","parse-names":false,"suffix":""}],"container-title":"Methods in Stream Ecology: Third Edition","id":"ITEM-3","issued":{"date-parts":[["2017"]]},"number-of-pages":"3-20","publisher":"Elsevier Inc.","title":"Stable Isotopes in Stream Food Webs","type":"book","volume":"2"},"uris":["http://www.mendeley.com/documents/?uuid=b4700470-260d-4449-92ae-3532f55b1f8f"]}],"mendeley":{"formattedCitation":"(Hobson et al. 1994, Vander Zanden M. J. et al. 1999, Hershey et al. 2017)","plainTextFormattedCitation":"(Hobson et al. 1994, Vander Zanden M. J. et al. 1999, Hershey et al. 2017)","previouslyFormattedCitation":"(Hobson et al. 1994, Vander Zanden M. J. et al. 1999, Hershey et al. 2017)"},"properties":{"noteIndex":0},"schema":"https://github.com/citation-style-language/schema/raw/master/csl-citation.json"}</w:instrText>
      </w:r>
      <w:r w:rsidR="001136EC">
        <w:fldChar w:fldCharType="separate"/>
      </w:r>
      <w:r w:rsidR="001136EC" w:rsidRPr="001136EC">
        <w:rPr>
          <w:noProof/>
        </w:rPr>
        <w:t>(Hobson et al. 1994, Vander Zanden M. J. et al. 1999, Hershey et al. 2017)</w:t>
      </w:r>
      <w:r w:rsidR="001136EC">
        <w:fldChar w:fldCharType="end"/>
      </w:r>
      <w:r>
        <w:t xml:space="preserve">, and to match organisms to their diets </w:t>
      </w:r>
      <w:r w:rsidR="001136EC">
        <w:fldChar w:fldCharType="begin" w:fldLock="1"/>
      </w:r>
      <w:r w:rsidR="00585A35">
        <w:instrText>ADDIN CSL_CITATION {"citationItems":[{"id":"ITEM-1","itemData":{"author":[{"dropping-particle":"V.","family":"Hilderbrand","given":"G.","non-dropping-particle":"","parse-names":false,"suffix":""},{"dropping-particle":"","family":"Farley","given":"S. D.","non-dropping-particle":"","parse-names":false,"suffix":""},{"dropping-particle":"","family":"Robbins","given":"C. T.","non-dropping-particle":"","parse-names":false,"suffix":""},{"dropping-particle":"","family":"Hanley","given":"T. A.","non-dropping-particle":"","parse-names":false,"suffix":""},{"dropping-particle":"","family":"Titus","given":"K.","non-dropping-particle":"","parse-names":false,"suffix":""},{"dropping-particle":"","family":"Servheen","given":"C.","non-dropping-particle":"","parse-names":false,"suffix":""}],"container-title":"Canadian Journal of Zoology","id":"ITEM-1","issue":"11","issued":{"date-parts":[["1996"]]},"page":"2080-2088","title":"Use of stable isotopes to determine diets of living and extinct bears","type":"article-journal","volume":"74"},"uris":["http://www.mendeley.com/documents/?uuid=abdbcbac-0e1b-477a-b451-72fdcd3787ae"]},{"id":"ITEM-2","itemData":{"abstract":"Archeological analysis of faunal remains and of lithic and bone\\ntools has suggested that hunting of medium to large mammals was\\na major element of Neanderthal subsistence. Plant foods are\\nalmost invisible in the archeological record, and it is impossible to\\nestimate accurately their dietary importance. However, stable\\nisotope ( d 13 C and d 15 N) analysis of mammal bone collagen provides\\na direct measure of diet and has been applied to two Neanderthals\\nand various faunal species from Vindija Cave, Croatia. The isotope\\nevidence overwhelmingly points to the Neanderthals behaving as\\ntop-level carnivores, obtaining almost all of their dietary protein\\nfrom animal sources. Earlier Neanderthals in France and Belgium\\nhave yielded similar results, and a pattern of European Neander-thal\\nadaptation as carnivores is emerging. These data reinforce\\ncurrent taphonomic assessments of associated faunal elements\\nand make it unlikely that the Neanderthals were acquiring animal\\nprotein principally through scavenging. Instead, these findings\\nportray them as effective predators.","author":[{"dropping-particle":"","family":"Richards","given":"Michael P","non-dropping-particle":"","parse-names":false,"suffix":""},{"dropping-particle":"","family":"Pettitt","given":"Paul B","non-dropping-particle":"","parse-names":false,"suffix":""},{"dropping-particle":"","family":"Trinkaus","given":"Erik","non-dropping-particle":"","parse-names":false,"suffix":""},{"dropping-particle":"","family":"Smith","given":"Fred H","non-dropping-particle":"","parse-names":false,"suffix":""},{"dropping-particle":"","family":"Paunovic","given":"Maja","non-dropping-particle":"","parse-names":false,"suffix":""},{"dropping-particle":"","family":"Karavanic","given":"Ivor","non-dropping-particle":"","parse-names":false,"suffix":""}],"container-title":"Proceedings of the National Academy of Sciences","id":"ITEM-2","issue":"13","issued":{"date-parts":[["2000"]]},"page":"7663-7666","title":"Neanderthal diet at Vindija and Neanderthal predation: The evidence from stable isotopes","type":"article-journal","volume":"97"},"uris":["http://www.mendeley.com/documents/?uuid=4abd3a51-0aba-40e0-a19f-e10a5843924d"]},{"id":"ITEM-3","itemData":{"DOI":"10.1186/s11671-015-1023-z","ISBN":"02698463","ISSN":"1556-276X","abstract":"Nanotechnology contributes towards a more effective eradication of\\npathogens that have emerged in hospitals, veterinary clinics, and food\\nprocessing plants and that are resistant to traditional drugs or\\ndisinfectants. Since new methods of pathogens eradication must be\\ninvented and implemented, nanotechnology seems to have become the\\nresponse to that acute need. A remarkable achievement in this field of\\nscience was the creation of self-disinfecting surfaces that base on\\nadvanced oxidation processes (AOPs). Thus, the phenomenon of\\nphotocatalysis was practically applied. Among the AOPs that have been\\nmost studied in respect of their ability to eradicate viruses, prions,\\nbacteria, yeasts, and molds, there are the processes of TiO2/UV and\\nZnO/UV. Titanium dioxide (TiO2) and zinc oxide (ZnO) act as\\nphotocatalysts, after they have been powdered to nanoparticles.\\nUltraviolet (UV) radiation is an agent that determines their excitation.\\nMethods using photocatalytic properties of nanosized TiO2 and ZnO prove\\nto be highly efficient in inactivation of infectious agents. Therefore,\\nthey are being applied on a growing scale. AOP-based disinfection is\\nregarded as a very promising tool that might help overcome problems in\\nfood hygiene and public health protection. The susceptibility of\\ninfectious agents to photocatalylic processes can be generally arranged\\nin the following order: viruses &gt; prions &gt; Gram-negative bacteria &gt;\\nGram-positive bacteria &gt; yeasts &gt; molds.","author":[{"dropping-particle":"","family":"Bearhop","given":"S","non-dropping-particle":"","parse-names":false,"suffix":""},{"dropping-particle":"","family":"Furness","given":"R W","non-dropping-particle":"","parse-names":false,"suffix":""},{"dropping-particle":"","family":"Hilton","given":"G M","non-dropping-particle":"","parse-names":false,"suffix":""},{"dropping-particle":"","family":"Votier","given":"S C","non-dropping-particle":"","parse-names":false,"suffix":""}],"container-title":"Functional Ecology","id":"ITEM-3","issued":{"date-parts":[["2003"]]},"page":"270-275","title":"A forensic approach to understanding diet and habitat use from stable isotope analysis of (avian) claw material","type":"article-journal","volume":"17"},"uris":["http://www.mendeley.com/documents/?uuid=95178aaf-93bf-4937-84e7-9a16836e2817"]},{"id":"ITEM-4","itemData":{"DOI":"10.1016/j.dsr2.2015.11.009","ISSN":"09670645","abstract":"We used stomach content and stable δ13C and δ15N isotope analyses to investigate male and female snow crab diets over a range of body sizes (30–130 mm carapace width) in five regions of the Pacific Arctic (southern and northern Chukchi Sea, western, central, and Canadian Beaufort Sea). Snow crab stomach contents from the southern Chukchi Sea were also compared to available prey biomass and abundance. Snow crabs consumed four main prey taxa: polychaetes, decapod crustaceans (crabs, amphipods), echinoderms (mainly ophiuroids), and mollusks (bivalves, gastropods). Both approaches revealed regional differences. Crab diets in the two Chukchi regions were similar to those in the western Beaufort (highest bivalve, amphipod, and crustacean consumption). The Canadian Beaufort region was most unique in prey composition and in stable isotope values. We also observed a trend of decreasing carbon stable isotopes in crabs from the Chukchi to those in the Canadian Beaufort, likely reflecting the increasing use of terrestrial carbon sources towards the eastern regions of the Beaufort Sea from Mackenzie River influx. Cannibalism on snow crabs was higher in the Chukchi regions relative to the Beaufort regions. We suggest that cannibalism may have an impact on recruitment in the Chukchi Sea via reduction of cohort strength after settlement to the benthos, as known from the Canadian Atlantic. Prey composition varied with crab size only in some size classes in the southern Chukchi and central Beaufort, while stable isotope results showed no size-dependent differences. Slightly although significantly higher mean carbon isotope values for males in the southern Chukchi may not be reflective of a gender-specific pattern but rather be driven by low sample size. Finally, the lack of prey selection relative to availability in crabs in the southern Chukchi suggests that crabs consume individual prey taxa in relative proportions to prey field abundances. The present study is the first to provide a baseline of the omnivorous role of snow crabs across the entire Pacific Arctic, as well as evidence for cannibalism in the Chukchi Sea. In light of climate change predictions for the Alaska Arctic, and the potential for future fisheries harvest of snow crabs in this region, continued monitoring of snow crabs, including population and trophic dynamics, is increasingly important to assess snow crab impacts on benthic communities and vice versa.","author":[{"dropping-particle":"","family":"Divine","given":"Lauren M.","non-dropping-particle":"","parse-names":false,"suffix":""},{"dropping-particle":"","family":"Bluhm","given":"Bodil A.","non-dropping-particle":"","parse-names":false,"suffix":""},{"dropping-particle":"","family":"Mueter","given":"Franz J.","non-dropping-particle":"","parse-names":false,"suffix":""},{"dropping-particle":"","family":"Iken","given":"Katrin","non-dropping-particle":"","parse-names":false,"suffix":""}],"container-title":"Deep-Sea Research Part II: Topical Studies in Oceanography","id":"ITEM-4","issued":{"date-parts":[["2017"]]},"page":"124-136","publisher":"Elsevier","title":"Diet analysis of Alaska Arctic snow crabs (Chionoecetes opilio) using stomach contents and δ13C and δ15N stable isotopes","type":"article-journal","volume":"135"},"uris":["http://www.mendeley.com/documents/?uuid=305c1b68-cfe7-4834-857c-8087c68efab2"]},{"id":"ITEM-5","itemData":{"DOI":"10.1038/s41559-019-0916-0","ISBN":"4155901909160","abstract":"It has been suggested that a shift in diet is one of the key adaptations that distinguishes the genus Homo from earlier hominins, but recent stable isotopic analyses of fossils attributed to Homo in the Turkana Basin show an increase in the consumption of C4 resources circa 1.65 million years ago, significantly after the earliest evidence for Homo in the eastern African fossil record. These data are consistent with ingesting more C4 plants, more animal tissues of C4 herbivores, or both, but it is also possible that this change reflects factors unrelated to changes in the palaeobiology of the genus Homo. Here we use new and published carbon and oxygen isotopic data (n = 999) taken from large-bodied fossil mammals, and pedogenic carbonates in fossil soils, from East Turkana in northern Kenya to investigate the context of this change in the isotope signal within Homo. By targeting taxa and temporal intervals unrepresented or undersampled in previous analyses, we were able to conduct the first comprehensive analysis of the ecological context of hominin diet at East Turkana during a period crucial for detecting any dietary and related behavioural differences between early Homo (H. habilis and/or H. rudolfensis) and Homo erectus. Our analyses suggest that the genus Homo underwent a dietary shift (as indicated by δ13Cena and δ18Oena values) that is (1) unrelated to changes in the East Turkana vegetation community and (2) unlike patterns found in other East Turkana large mammals, including Paranthropus and Theropithecus. These data suggest that within the Turkana Basin a dietary shift occurred well after we see the first evidence of early Homo in the region.","author":[{"dropping-particle":"","family":"Patterson","given":"David B","non-dropping-particle":"","parse-names":false,"suffix":""},{"dropping-particle":"","family":"Braun","given":"David R","non-dropping-particle":"","parse-names":false,"suffix":""},{"dropping-particle":"","family":"Allen","given":"Kayla","non-dropping-particle":"","parse-names":false,"suffix":""},{"dropping-particle":"","family":"Barr","given":"W Andrew","non-dropping-particle":"","parse-names":false,"suffix":""},{"dropping-particle":"","family":"Behrensmeyer","given":"Anna K","non-dropping-particle":"","parse-names":false,"suffix":""},{"dropping-particle":"","family":"Biernat","given":"Maryse","non-dropping-particle":"","parse-names":false,"suffix":""},{"dropping-particle":"","family":"Lehmann","given":"Sophie B","non-dropping-particle":"","parse-names":false,"suffix":""},{"dropping-particle":"","family":"Maddox","given":"Tom","non-dropping-particle":"","parse-names":false,"suffix":""},{"dropping-particle":"","family":"Manthi","given":"Fredrick K","non-dropping-particle":"","parse-names":false,"suffix":""},{"dropping-particle":"","family":"Merritt","given":"Stephen R","non-dropping-particle":"","parse-names":false,"suffix":""},{"dropping-particle":"","family":"Morris","given":"Sarah E","non-dropping-particle":"","parse-names":false,"suffix":""},{"dropping-particle":"","family":"Brien","given":"Kaedan O","non-dropping-particle":"","parse-names":false,"suffix":""},{"dropping-particle":"","family":"Reeves","given":"Jonathan S","non-dropping-particle":"","parse-names":false,"suffix":""},{"dropping-particle":"","family":"Wood","given":"Bernard A","non-dropping-particle":"","parse-names":false,"suffix":""},{"dropping-particle":"","family":"Bobe","given":"René","non-dropping-particle":"","parse-names":false,"suffix":""}],"container-title":"Nature Ecology &amp; Evolution","id":"ITEM-5","issued":{"date-parts":[["2019"]]},"page":"1048-1056","title":"Comparative isotopic evidence from East Turkana supports a dietary shift within the genus Homo","type":"article-journal","volume":"3"},"uris":["http://www.mendeley.com/documents/?uuid=c1c29228-0f97-4e09-acf3-539d83969a8e"]}],"mendeley":{"formattedCitation":"(Hilderbrand et al. 1996, Richards et al. 2000, Bearhop et al. 2003, Divine et al. 2017, Patterson et al. 2019)","plainTextFormattedCitation":"(Hilderbrand et al. 1996, Richards et al. 2000, Bearhop et al. 2003, Divine et al. 2017, Patterson et al. 2019)","previouslyFormattedCitation":"(Hilderbrand et al. 1996, Richards et al. 2000, Bearhop et al. 2003, Divine et al. 2017, Patterson et al. 2019)"},"properties":{"noteIndex":0},"schema":"https://github.com/citation-style-language/schema/raw/master/csl-citation.json"}</w:instrText>
      </w:r>
      <w:r w:rsidR="001136EC">
        <w:fldChar w:fldCharType="separate"/>
      </w:r>
      <w:r w:rsidR="001136EC" w:rsidRPr="001136EC">
        <w:rPr>
          <w:noProof/>
        </w:rPr>
        <w:t>(Hilderbrand et al. 1996, Richards et al. 2000, Bearhop et al. 2003, Divine et al. 2017, Patterson et al. 2019)</w:t>
      </w:r>
      <w:r w:rsidR="001136EC">
        <w:fldChar w:fldCharType="end"/>
      </w:r>
      <w:r>
        <w:t xml:space="preserve">. At the conclusion of this exercise, students were able to reassess the </w:t>
      </w:r>
      <w:r>
        <w:rPr>
          <w:i/>
        </w:rPr>
        <w:t>a priori</w:t>
      </w:r>
      <w:r>
        <w:t xml:space="preserve"> assumptions they made while categorizing the biological samples they obtained. While many of the samples were confirmed to have the trophic status they were initially thought to hold, not all were. For example, one group of students caught a leech, which they presumed to be a secondary consumer (based on the common assumption that leeches are parasites). However, the Euclidean distance matrix they produced revealed the leech’s isotopic signature to be most similar to primary producers rather than to consumers (</w:t>
      </w:r>
      <w:del w:id="34" w:author="Derek Houston" w:date="2019-08-29T15:45:00Z">
        <w:r w:rsidDel="00F946CC">
          <w:delText>Figure 4</w:delText>
        </w:r>
      </w:del>
      <w:ins w:id="35" w:author="Derek Houston" w:date="2019-08-29T15:45:00Z">
        <w:r w:rsidR="00F946CC">
          <w:t xml:space="preserve">Figure </w:t>
        </w:r>
      </w:ins>
      <w:ins w:id="36" w:author="Derek Houston" w:date="2019-08-29T15:48:00Z">
        <w:r w:rsidR="00F946CC">
          <w:t>5</w:t>
        </w:r>
      </w:ins>
      <w:r>
        <w:t>). Moreover, cluster analysis placed the leech in a group with producers, an herbivore, and a detritivore (</w:t>
      </w:r>
      <w:del w:id="37" w:author="Derek Houston" w:date="2019-08-29T15:45:00Z">
        <w:r w:rsidDel="00F946CC">
          <w:delText>Figure 5</w:delText>
        </w:r>
      </w:del>
      <w:ins w:id="38" w:author="Derek Houston" w:date="2019-08-29T15:45:00Z">
        <w:r w:rsidR="00F946CC">
          <w:t xml:space="preserve">Figure </w:t>
        </w:r>
      </w:ins>
      <w:ins w:id="39" w:author="Derek Houston" w:date="2019-08-29T15:48:00Z">
        <w:r w:rsidR="00F946CC">
          <w:t>6</w:t>
        </w:r>
      </w:ins>
      <w:r>
        <w:t xml:space="preserve">). Hence, the students reassessed their </w:t>
      </w:r>
      <w:r>
        <w:rPr>
          <w:i/>
        </w:rPr>
        <w:t>a priori</w:t>
      </w:r>
      <w:r>
        <w:t xml:space="preserve"> assumption and concluded that the leech was likely a free-living non-parasitic species that fed on plant or algal material (a conclusion that is corroborated by a Bayesian isotope mixing model in the advanced R </w:t>
      </w:r>
      <w:r w:rsidR="005E1F53">
        <w:t>exercise</w:t>
      </w:r>
      <w:r w:rsidR="00E76A39">
        <w:t>; Supplemental File 2</w:t>
      </w:r>
      <w:r>
        <w:t>)</w:t>
      </w:r>
      <w:sdt>
        <w:sdtPr>
          <w:tag w:val="goog_rdk_4"/>
          <w:id w:val="-131484074"/>
        </w:sdtPr>
        <w:sdtEndPr/>
        <w:sdtContent/>
      </w:sdt>
      <w:r>
        <w:t xml:space="preserve">. </w:t>
      </w:r>
    </w:p>
    <w:p w14:paraId="2C6ADC1A" w14:textId="7CBE4047" w:rsidR="00DF1258" w:rsidRPr="00D417F0" w:rsidRDefault="00DF1258" w:rsidP="00DF1258">
      <w:r>
        <w:tab/>
      </w:r>
      <w:commentRangeStart w:id="40"/>
      <w:r>
        <w:t>Both</w:t>
      </w:r>
      <w:commentRangeEnd w:id="40"/>
      <w:r w:rsidR="00CF1120">
        <w:rPr>
          <w:rStyle w:val="CommentReference"/>
        </w:rPr>
        <w:commentReference w:id="40"/>
      </w:r>
      <w:r>
        <w:t xml:space="preserve"> </w:t>
      </w:r>
      <w:r>
        <w:sym w:font="Symbol" w:char="F064"/>
      </w:r>
      <w:r>
        <w:rPr>
          <w:vertAlign w:val="superscript"/>
        </w:rPr>
        <w:t>13</w:t>
      </w:r>
      <w:r>
        <w:t xml:space="preserve">C and </w:t>
      </w:r>
      <w:r>
        <w:sym w:font="Symbol" w:char="F064"/>
      </w:r>
      <w:r>
        <w:rPr>
          <w:vertAlign w:val="superscript"/>
        </w:rPr>
        <w:t>15</w:t>
      </w:r>
      <w:r>
        <w:t xml:space="preserve">N in living tissues vary widely across space and time. Plants, and aquatic plants in particular, are often regarded as problematic in food web studies because of a high degree of unexplained variability in their isotopic signatures </w:t>
      </w:r>
      <w:r>
        <w:fldChar w:fldCharType="begin" w:fldLock="1"/>
      </w:r>
      <w:r>
        <w:instrText>ADDIN CSL_CITATION {"citationItems":[{"id":"ITEM-1","itemData":{"DOI":"10.1111/fwb.12996","ISSN":"13652427","abstract":"© 2017 John Wiley  &amp;  Sons Ltd Variability in C and N stable isotopes has been acknowledged to hinder their use as tracers of food sources in the study of trophic interactions in ecosystems. This is particularly so whenever benthic primary production is substantial (variability in δ 13 C) and the ecosystem under study is affected by human impacts (variability in δ 15 N) in aquatic ecosystems. In this study, we aim to better understand the large and often unexplained variability in the natural abundance of δ 13 C and δ 15 N signatures of aquatic plants by analyzing the isotopic composition of plants from 81 lentic systems from NE Spain in relation to extrinsic (alkalinity, pH, nutrient concentrations, water body typology and basin land use) and intrinsic (functional group, carbon assimilation metabolism, elemental composition) predictors. We have encountered significant plasticity in isotopic signatures of aquatic plants associated with the variation in local conditions at the regional scale. The δ 13 C signature varied from −43.1‰ to −7.5‰ (35.7‰ range) and drivers were both intrinsic and extrinsic. The functional group was the most important factor as it is influenced by different carbon sources. Aquatic plants with leaves in contact with the atmosphere (helophytes, free floating and floating attached; −34.8‰ to −14.6‰) responded in a similar way as terrestrial plants. This contrasted with the enriched mean values of rooted submerged plants (−16.7‰ to −10.5‰) that were more enriched than the described terrestrial C3 range (−34‰ to −22‰) and completely overlapped the terrestrial C4 range (−20‰ to −8‰). Concentration of DIC and pH also emerged as important extrinsic factors driving δ 13 C variability. The δ 15 N signature ranged from −5.2‰ to 20.1‰ (25.2‰ range) and the variability was mostly associated with extrinsic factors such as water body type and basin land use, as they influence both the δ 15 N signature and concentration of the dissolved inorganic nitrogen in the aquatic ecosystems. Only one multifactorial model including the functional group (with the largest contribution), DIC and pH was selected as the best model explaining the variability in δ 13 C signatures of aquatic plants. The final model had a relatively large explained deviance and was consistent with the previous unifactorial results. Two different models were selected as the best models explaining variability in δ 15 N signatures of aquatic plants. The models included the geomorphol…","author":[{"dropping-particle":"","family":"Chappuis","given":"Eglantine","non-dropping-particle":"","parse-names":false,"suffix":""},{"dropping-particle":"","family":"Seriñá","given":"Vanesa","non-dropping-particle":"","parse-names":false,"suffix":""},{"dropping-particle":"","family":"Martí","given":"Eugènia","non-dropping-particle":"","parse-names":false,"suffix":""},{"dropping-particle":"","family":"Ballesteros","given":"Enric","non-dropping-particle":"","parse-names":false,"suffix":""},{"dropping-particle":"","family":"Gacia","given":"Esperança","non-dropping-particle":"","parse-names":false,"suffix":""}],"container-title":"Freshwater Biology","id":"ITEM-1","issue":"11","issued":{"date-parts":[["2017"]]},"page":"1807-1818","title":"Decrypting stable-isotope (δ13C and δ15N) variability in aquatic plants","type":"article-journal","volume":"62"},"uris":["http://www.mendeley.com/documents/?uuid=894b73fd-0149-4a4c-bd1e-3a6cd9edf65f"]}],"mendeley":{"formattedCitation":"(Chappuis et al. 2017)","plainTextFormattedCitation":"(Chappuis et al. 2017)","previouslyFormattedCitation":"(Chappuis et al. 2017)"},"properties":{"noteIndex":0},"schema":"https://github.com/citation-style-language/schema/raw/master/csl-citation.json"}</w:instrText>
      </w:r>
      <w:r>
        <w:fldChar w:fldCharType="separate"/>
      </w:r>
      <w:r w:rsidRPr="009C1706">
        <w:rPr>
          <w:noProof/>
        </w:rPr>
        <w:t>(Chappuis et al. 2017)</w:t>
      </w:r>
      <w:r>
        <w:fldChar w:fldCharType="end"/>
      </w:r>
      <w:r>
        <w:t xml:space="preserve">. In general, plants at high elevation tend to have higher </w:t>
      </w:r>
      <w:r>
        <w:sym w:font="Symbol" w:char="F064"/>
      </w:r>
      <w:r>
        <w:rPr>
          <w:vertAlign w:val="superscript"/>
        </w:rPr>
        <w:t>13</w:t>
      </w:r>
      <w:r>
        <w:t>C values in their tissues relative to low-elevation plants</w:t>
      </w:r>
      <w:r w:rsidR="00CF198F">
        <w:t xml:space="preserve"> (</w:t>
      </w:r>
      <w:proofErr w:type="spellStart"/>
      <w:r w:rsidR="00CF198F" w:rsidRPr="00B56EAE">
        <w:rPr>
          <w:noProof/>
        </w:rPr>
        <w:t>Körner</w:t>
      </w:r>
      <w:proofErr w:type="spellEnd"/>
      <w:r w:rsidR="00CF198F" w:rsidRPr="00B56EAE">
        <w:rPr>
          <w:noProof/>
        </w:rPr>
        <w:t xml:space="preserve"> et al. 1988</w:t>
      </w:r>
      <w:r w:rsidR="00CF198F">
        <w:rPr>
          <w:noProof/>
        </w:rPr>
        <w:t>)</w:t>
      </w:r>
      <w:r>
        <w:t>. This is due not only to the effects of lower growing season temperatures</w:t>
      </w:r>
      <w:r w:rsidRPr="00F519C6">
        <w:t xml:space="preserve"> </w:t>
      </w:r>
      <w:r>
        <w:t>on isotopic fractionation, but also to the signal produced by low internal to external partial pressure (pC0</w:t>
      </w:r>
      <w:r w:rsidRPr="006F0F20">
        <w:rPr>
          <w:vertAlign w:val="subscript"/>
        </w:rPr>
        <w:t>2</w:t>
      </w:r>
      <w:r>
        <w:t xml:space="preserve">) ratios </w:t>
      </w:r>
      <w:r>
        <w:fldChar w:fldCharType="begin" w:fldLock="1"/>
      </w:r>
      <w:r>
        <w:instrText>ADDIN CSL_CITATION {"citationItems":[{"id":"ITEM-1","itemData":{"ISSN":"00181994","author":[{"dropping-particle":"","family":"Körner","given":"Ch.","non-dropping-particle":"","parse-names":false,"suffix":""},{"dropping-particle":"","family":"Farquhar","given":"G.D.","non-dropping-particle":"","parse-names":false,"suffix":""},{"dropping-particle":"","family":"Roksandic","given":"Z.","non-dropping-particle":"","parse-names":false,"suffix":""}],"container-title":"Oecologica","id":"ITEM-1","issue":"4","issued":{"date-parts":[["1988"]]},"page":"623-632","title":"A global survey of carbon isotope discrimination in plants from high altitude","type":"article-journal","volume":"74"},"uris":["http://www.mendeley.com/documents/?uuid=63515c9d-93ad-4261-9a35-bc9ccebabecc"]}],"mendeley":{"formattedCitation":"(Körner et al. 1988)","plainTextFormattedCitation":"(Körner et al. 1988)","previouslyFormattedCitation":"(Körner et al. 1988)"},"properties":{"noteIndex":0},"schema":"https://github.com/citation-style-language/schema/raw/master/csl-citation.json"}</w:instrText>
      </w:r>
      <w:r>
        <w:fldChar w:fldCharType="separate"/>
      </w:r>
      <w:r w:rsidRPr="00B56EAE">
        <w:rPr>
          <w:noProof/>
        </w:rPr>
        <w:t>(Körner et al. 1988)</w:t>
      </w:r>
      <w:r>
        <w:fldChar w:fldCharType="end"/>
      </w:r>
      <w:r>
        <w:t>. In aquatic environments, however, the signal appears to be driven largely by pH and dissolved inorganic carbon</w:t>
      </w:r>
      <w:r w:rsidR="00CF1120">
        <w:t xml:space="preserve"> (DIC)</w:t>
      </w:r>
      <w:r>
        <w:t xml:space="preserve"> </w:t>
      </w:r>
      <w:r>
        <w:fldChar w:fldCharType="begin" w:fldLock="1"/>
      </w:r>
      <w:r>
        <w:instrText>ADDIN CSL_CITATION {"citationItems":[{"id":"ITEM-1","itemData":{"DOI":"10.1111/fwb.12996","ISSN":"13652427","abstract":"© 2017 John Wiley  &amp;  Sons Ltd Variability in C and N stable isotopes has been acknowledged to hinder their use as tracers of food sources in the study of trophic interactions in ecosystems. This is particularly so whenever benthic primary production is substantial (variability in δ 13 C) and the ecosystem under study is affected by human impacts (variability in δ 15 N) in aquatic ecosystems. In this study, we aim to better understand the large and often unexplained variability in the natural abundance of δ 13 C and δ 15 N signatures of aquatic plants by analyzing the isotopic composition of plants from 81 lentic systems from NE Spain in relation to extrinsic (alkalinity, pH, nutrient concentrations, water body typology and basin land use) and intrinsic (functional group, carbon assimilation metabolism, elemental composition) predictors. We have encountered significant plasticity in isotopic signatures of aquatic plants associated with the variation in local conditions at the regional scale. The δ 13 C signature varied from −43.1‰ to −7.5‰ (35.7‰ range) and drivers were both intrinsic and extrinsic. The functional group was the most important factor as it is influenced by different carbon sources. Aquatic plants with leaves in contact with the atmosphere (helophytes, free floating and floating attached; −34.8‰ to −14.6‰) responded in a similar way as terrestrial plants. This contrasted with the enriched mean values of rooted submerged plants (−16.7‰ to −10.5‰) that were more enriched than the described terrestrial C3 range (−34‰ to −22‰) and completely overlapped the terrestrial C4 range (−20‰ to −8‰). Concentration of DIC and pH also emerged as important extrinsic factors driving δ 13 C variability. The δ 15 N signature ranged from −5.2‰ to 20.1‰ (25.2‰ range) and the variability was mostly associated with extrinsic factors such as water body type and basin land use, as they influence both the δ 15 N signature and concentration of the dissolved inorganic nitrogen in the aquatic ecosystems. Only one multifactorial model including the functional group (with the largest contribution), DIC and pH was selected as the best model explaining the variability in δ 13 C signatures of aquatic plants. The final model had a relatively large explained deviance and was consistent with the previous unifactorial results. Two different models were selected as the best models explaining variability in δ 15 N signatures of aquatic plants. The models included the geomorphol…","author":[{"dropping-particle":"","family":"Chappuis","given":"Eglantine","non-dropping-particle":"","parse-names":false,"suffix":""},{"dropping-particle":"","family":"Seriñá","given":"Vanesa","non-dropping-particle":"","parse-names":false,"suffix":""},{"dropping-particle":"","family":"Martí","given":"Eugènia","non-dropping-particle":"","parse-names":false,"suffix":""},{"dropping-particle":"","family":"Ballesteros","given":"Enric","non-dropping-particle":"","parse-names":false,"suffix":""},{"dropping-particle":"","family":"Gacia","given":"Esperança","non-dropping-particle":"","parse-names":false,"suffix":""}],"container-title":"Freshwater Biology","id":"ITEM-1","issue":"11","issued":{"date-parts":[["2017"]]},"page":"1807-1818","title":"Decrypting stable-isotope (δ13C and δ15N) variability in aquatic plants","type":"article-journal","volume":"62"},"uris":["http://www.mendeley.com/documents/?uuid=894b73fd-0149-4a4c-bd1e-3a6cd9edf65f"]}],"mendeley":{"formattedCitation":"(Chappuis et al. 2017)","plainTextFormattedCitation":"(Chappuis et al. 2017)","previouslyFormattedCitation":"(Chappuis et al. 2017)"},"properties":{"noteIndex":0},"schema":"https://github.com/citation-style-language/schema/raw/master/csl-citation.json"}</w:instrText>
      </w:r>
      <w:r>
        <w:fldChar w:fldCharType="separate"/>
      </w:r>
      <w:r w:rsidRPr="00E64A72">
        <w:rPr>
          <w:noProof/>
        </w:rPr>
        <w:t>(Chappuis et al. 2017)</w:t>
      </w:r>
      <w:r>
        <w:fldChar w:fldCharType="end"/>
      </w:r>
      <w:r>
        <w:t>, which may be highly variable throughout the year</w:t>
      </w:r>
      <w:r w:rsidR="00D417F0">
        <w:t xml:space="preserve"> and from location to location</w:t>
      </w:r>
      <w:r>
        <w:t xml:space="preserve">. </w:t>
      </w:r>
      <w:r w:rsidR="00CF1120">
        <w:t>P</w:t>
      </w:r>
      <w:r w:rsidR="00A71A4A">
        <w:t xml:space="preserve">lants </w:t>
      </w:r>
      <w:r w:rsidR="00CF1120">
        <w:t>incorporate the DIC into their tissues and in turn serve as the ultimate source of organic carbon for the vast majority of the rest of the organisms.</w:t>
      </w:r>
      <w:r w:rsidR="00A71A4A">
        <w:t xml:space="preserve"> </w:t>
      </w:r>
      <w:r w:rsidR="00CF1120">
        <w:t>T</w:t>
      </w:r>
      <w:r w:rsidR="00A71A4A">
        <w:t xml:space="preserve">he absolute </w:t>
      </w:r>
      <w:r w:rsidR="00A71A4A">
        <w:sym w:font="Symbol" w:char="F064"/>
      </w:r>
      <w:r w:rsidR="00A71A4A">
        <w:rPr>
          <w:vertAlign w:val="superscript"/>
        </w:rPr>
        <w:t>13</w:t>
      </w:r>
      <w:r w:rsidR="00A71A4A">
        <w:t>C values of higher trophic level organisms may be shifted relative to other locations, seasons, and elevations</w:t>
      </w:r>
      <w:r w:rsidR="00CF1120">
        <w:t xml:space="preserve"> because of the original DIC signature on which the system is based</w:t>
      </w:r>
      <w:r w:rsidR="00A71A4A">
        <w:t xml:space="preserve">. For this reason, ecosystems cannot be directly compared without careful site selection </w:t>
      </w:r>
      <w:r w:rsidR="00CF1120">
        <w:t>and controls</w:t>
      </w:r>
      <w:r w:rsidR="00A71A4A">
        <w:t>.</w:t>
      </w:r>
      <w:r w:rsidR="00D417F0">
        <w:t xml:space="preserve"> Care should therefore be taken when instructing students to reference appropriate literature. Students must be asked to compare offsets in the isotopic signatures between trophic levels in their study and others, not the absolute values, unless differences between locations are made an explicit goal of the exercise.</w:t>
      </w:r>
    </w:p>
    <w:p w14:paraId="1A8A8E97" w14:textId="7D13EB2D" w:rsidR="00DF1258" w:rsidRDefault="00DF1258" w:rsidP="00DF1258">
      <w:pPr>
        <w:ind w:firstLine="720"/>
      </w:pPr>
      <w:r>
        <w:t xml:space="preserve">The adage “You are what you eat </w:t>
      </w:r>
      <w:r w:rsidR="001406B3">
        <w:t xml:space="preserve">plus a few </w:t>
      </w:r>
      <w:proofErr w:type="spellStart"/>
      <w:r w:rsidR="001406B3">
        <w:t>permil</w:t>
      </w:r>
      <w:proofErr w:type="spellEnd"/>
      <w:r>
        <w:t>” (</w:t>
      </w:r>
      <w:commentRangeStart w:id="41"/>
      <w:r w:rsidRPr="00DF1258">
        <w:t>DeNiro</w:t>
      </w:r>
      <w:r>
        <w:t xml:space="preserve"> and Epstein 1976</w:t>
      </w:r>
      <w:commentRangeEnd w:id="41"/>
      <w:r w:rsidR="001406B3">
        <w:rPr>
          <w:rStyle w:val="CommentReference"/>
        </w:rPr>
        <w:commentReference w:id="41"/>
      </w:r>
      <w:r>
        <w:t>) has deservedly become a rule of thumb in ecosystem studies. The cumulative effect of</w:t>
      </w:r>
      <w:r w:rsidR="00585A35">
        <w:t xml:space="preserve"> biological </w:t>
      </w:r>
      <w:r w:rsidR="00585A35">
        <w:lastRenderedPageBreak/>
        <w:t>isotopic</w:t>
      </w:r>
      <w:r>
        <w:t xml:space="preserve"> fractionation is to produce trophic levels that are enriched approximately 3‰ in </w:t>
      </w:r>
      <w:r>
        <w:sym w:font="Symbol" w:char="F064"/>
      </w:r>
      <w:r>
        <w:rPr>
          <w:vertAlign w:val="superscript"/>
        </w:rPr>
        <w:t>15</w:t>
      </w:r>
      <w:r>
        <w:t xml:space="preserve">N from producers to grazers, grazers to </w:t>
      </w:r>
      <w:r w:rsidR="003364F9">
        <w:t>secondary consumers</w:t>
      </w:r>
      <w:r>
        <w:t xml:space="preserve">, and so forth, and enriched approximately 1‰ in </w:t>
      </w:r>
      <w:r>
        <w:sym w:font="Symbol" w:char="F064"/>
      </w:r>
      <w:r>
        <w:rPr>
          <w:vertAlign w:val="superscript"/>
        </w:rPr>
        <w:t>13</w:t>
      </w:r>
      <w:r>
        <w:t>C from one level to the next</w:t>
      </w:r>
      <w:r w:rsidR="00585A35">
        <w:t xml:space="preserve"> in terrestrial systems</w:t>
      </w:r>
      <w:r>
        <w:t xml:space="preserve"> (</w:t>
      </w:r>
      <w:r w:rsidR="00CF1120">
        <w:t>s</w:t>
      </w:r>
      <w:r>
        <w:t xml:space="preserve">ee Post 2002 for a thorough review of the subject). </w:t>
      </w:r>
      <w:r w:rsidR="00585A35">
        <w:sym w:font="Symbol" w:char="F064"/>
      </w:r>
      <w:r w:rsidR="00585A35">
        <w:rPr>
          <w:vertAlign w:val="superscript"/>
        </w:rPr>
        <w:t>13</w:t>
      </w:r>
      <w:r w:rsidR="00585A35">
        <w:t xml:space="preserve">C  enrichment is smaller in freshwater systems, averaging 0.2‰ </w:t>
      </w:r>
      <w:r w:rsidR="00585A35">
        <w:fldChar w:fldCharType="begin" w:fldLock="1"/>
      </w:r>
      <w:r w:rsidR="00585A35">
        <w:instrText>ADDIN CSL_CITATION {"citationItems":[{"id":"ITEM-1","itemData":{"DOI":"10.1139/f97-044","ISSN":"0706652X","abstract":"Data from 35 published studies were collated to examine patterns in the trophic enrichment of 13C of consumers.  Because both d13C and d14N vary systematically across ecosystems, it was necessary to standardize for such differences before combining data from numerous sources.  Relationships of these measures of ecosystem-standardized d13C to ecosystem-standardized trophic position (Δd15N) for freshwater, estuarine, coastal, and open-ocean and for all aquatic ecosystems yielded regression equations of low predictive capabilitiy (average of 20% explained variance in d13C).  However, differences were observed in the slopes between d13C and standardized trophic position when data were examined study specifically: the average trophic fractionation of 13C was found to increase from +0.2 ppt for freshwater to +0.5 ppt for estauarine to +0.8 ppt for coastal, and to +1.1 ppt for open-ocean food webs.  This ecosystem-specific gradient in 13C enrichmentfor consumers supports previous findings of a similar continuum existing for zooplankton-particulate organic matter differences in d13C.  Possible mechanisms to explain these ecosystem-specific patterns in 13C enrichment may be related to the relative importance of detritus, heterotrophic respiration, partial reliance on alternative food sources, and lipid influences in the different ecosystems.","author":[{"dropping-particle":"","family":"France","given":"R. L.","non-dropping-particle":"","parse-names":false,"suffix":""},{"dropping-particle":"","family":"Peters","given":"R. H.","non-dropping-particle":"","parse-names":false,"suffix":""}],"container-title":"Canadian Journal of Fisheries and Aquatic Sciences","id":"ITEM-1","issue":"6","issued":{"date-parts":[["1997"]]},"page":"1255-1258","title":"Ecosystem differences in the trophic enrichment of13C in aquatic food webs","type":"article-journal","volume":"54"},"uris":["http://www.mendeley.com/documents/?uuid=1e518038-f7e9-4be8-8bff-80bc10885e24"]}],"mendeley":{"formattedCitation":"(France and Peters 1997)","plainTextFormattedCitation":"(France and Peters 1997)"},"properties":{"noteIndex":0},"schema":"https://github.com/citation-style-language/schema/raw/master/csl-citation.json"}</w:instrText>
      </w:r>
      <w:r w:rsidR="00585A35">
        <w:fldChar w:fldCharType="separate"/>
      </w:r>
      <w:r w:rsidR="00585A35" w:rsidRPr="00585A35">
        <w:rPr>
          <w:noProof/>
        </w:rPr>
        <w:t>(France and Peters 1997)</w:t>
      </w:r>
      <w:r w:rsidR="00585A35">
        <w:fldChar w:fldCharType="end"/>
      </w:r>
      <w:r w:rsidR="00585A35">
        <w:t xml:space="preserve">. </w:t>
      </w:r>
      <w:r>
        <w:t xml:space="preserve">The present food web shows evidence of nitrogen enrichment with increasing trophic level, as expected, but unexpectedly shows carbon depletion between one trophic level to the next. The negative offset between the </w:t>
      </w:r>
      <w:r>
        <w:sym w:font="Symbol" w:char="F064"/>
      </w:r>
      <w:r>
        <w:rPr>
          <w:vertAlign w:val="superscript"/>
        </w:rPr>
        <w:t>13</w:t>
      </w:r>
      <w:r>
        <w:t xml:space="preserve">C of the trout and its apparent primary food source, stoneflies, is likely to be due to time lags in tissue turnover, exacerbated by harsh winter conditions at high elevation. Fish fins are understood to have long tissue turnover times in the absence of damage, and therefore reflect diet of several months to more than a year prior to sampling, depending on the fish’s growth rate </w:t>
      </w:r>
      <w:r>
        <w:fldChar w:fldCharType="begin" w:fldLock="1"/>
      </w:r>
      <w:r>
        <w:instrText>ADDIN CSL_CITATION {"citationItems":[{"id":"ITEM-1","itemData":{"DOI":"10.1007/s10750-017-3276-2","ISSN":"15735117","abstract":"Ecological applications of stable isotope data require knowledge on the isotopic turnover rate of tissues, usually described as the isotopic half-life in days (T 0.5) or the change in mass (G 0.5). Ecological studies increasingly analyse tissues collected non-destructively, such as fish fin and scales, but there is limited knowledge on their turnover rates. Determining turnover rates in situ is challenging, with ex situ approaches preferred. Correspondingly, T 0.5 and G 0.5 of the nitrogen stable isotope (d 15 N) were determined for juvenile barbel Barbus barbus (5.5 ± 0.6 g starting weight) using a diet-switch experiment. d 15 N data from muscle, fin and scales were taken during a 125 day post diet-switch period. Whilst isotopic equilibrium was not reached in the 125 days, the d 15 N values did approach those of the new diet. The fastest turnover rates were in more metabolically active tissues, from muscle (highest) to scales (low-est). Turnover rates were relatively slow; T 0.5 was 84 (muscle) to 145 (scale) days; G 0.5 was 1.39 9 body mass (muscle) to 2.0 9 body mass (scales), with this potentially relating to the slow growth of the experimental fish. These turnover estimates across the different tissues emphasise the importance of estimating half-lives for focal taxa at species and tissue levels for ecological studies.","author":[{"dropping-particle":"","family":"Busst","given":"Georgina M.A.","non-dropping-particle":"","parse-names":false,"suffix":""},{"dropping-particle":"","family":"Britton","given":"J. Robert","non-dropping-particle":"","parse-names":false,"suffix":""}],"container-title":"Hydrobiologia","id":"ITEM-1","issue":"1","issued":{"date-parts":[["2018"]]},"page":"49-60","publisher":"Springer International Publishing","title":"Tissue-specific turnover rates of the nitrogen stable isotope as functions of time and growth in a cyprinid fish","type":"article-journal","volume":"805"},"uris":["http://www.mendeley.com/documents/?uuid=86ac09f8-5aeb-42e6-a50e-c7449532b591"]}],"mendeley":{"formattedCitation":"(Busst and Britton 2018)","plainTextFormattedCitation":"(Busst and Britton 2018)","previouslyFormattedCitation":"(Busst and Britton 2018)"},"properties":{"noteIndex":0},"schema":"https://github.com/citation-style-language/schema/raw/master/csl-citation.json"}</w:instrText>
      </w:r>
      <w:r>
        <w:fldChar w:fldCharType="separate"/>
      </w:r>
      <w:r w:rsidRPr="00244931">
        <w:rPr>
          <w:noProof/>
        </w:rPr>
        <w:t>(Busst and Britton 2018)</w:t>
      </w:r>
      <w:r>
        <w:fldChar w:fldCharType="end"/>
      </w:r>
      <w:r>
        <w:t xml:space="preserve">. Work by </w:t>
      </w:r>
      <w:r>
        <w:fldChar w:fldCharType="begin" w:fldLock="1"/>
      </w:r>
      <w:r>
        <w:instrText>ADDIN CSL_CITATION {"citationItems":[{"id":"ITEM-1","itemData":{"DOI":"10.1111/1365-2656.12326","ISSN":"13652656","abstract":"© 2014 British Ecological Society. The stable isotopes of carbon (12C, 13C) and nitrogen (14N, 15N) represent powerful tools in food web ecology, providing a wide range of dietary information in animal consumers. However, identifying the temporal window over which a consumer's isotopic signature reflects its diet requires an understanding of elemental incorporation, a process that varies from days to years across species and tissue types. Though theory predicts body size and temperature are likely to control incorporation rates, this has not been tested empirically across a morphologically and phylogenetically diverse range of taxa. Readily available estimates of this relationship would, however, aid in the design of stable isotope food web investigations and improve the interpretation of isotopic data collected from natural systems. Using literature-derived turnover estimates from animal species ranging in size from 1 mg to 2000 kg, we develop a predictive tool for stable isotope ecologists, allowing for estimation of incorporation rates in the structural tissues of entirely novel taxa. In keeping with metabolic scaling theory, we show that isotopic turnover rates of carbon and nitrogen in whole organisms and muscle tissue scale allometrically with body mass raised approximately to the power -0·19, an effect modulated by body temperature. This relationship did not, however, apply to incorporation rates in splanchnic tissues, which were instead dependent on the thermoregulation tactic employed by an organism, being considerably faster in endotherms than ectotherms. We believe the predictive turnover equations we provide can improve the design of experiments and interpretation of results obtained in future stable isotopic food web studies.","author":[{"dropping-particle":"","family":"Thomas","given":"Stephen M.","non-dropping-particle":"","parse-names":false,"suffix":""},{"dropping-particle":"","family":"Crowther","given":"Thomas W.","non-dropping-particle":"","parse-names":false,"suffix":""}],"container-title":"Journal of Animal Ecology","id":"ITEM-1","issue":"3","issued":{"date-parts":[["2015"]]},"page":"861-870","title":"Predicting rates of isotopic turnover across the animal kingdom: A synthesis of existing data","type":"article-journal","volume":"84"},"uris":["http://www.mendeley.com/documents/?uuid=240bb641-8ccd-4360-a760-b0c35aec96c2"]}],"mendeley":{"formattedCitation":"(Thomas and Crowther 2015)","manualFormatting":"Thomas and Crowther (2015)","plainTextFormattedCitation":"(Thomas and Crowther 2015)","previouslyFormattedCitation":"(Thomas and Crowther 2015)"},"properties":{"noteIndex":0},"schema":"https://github.com/citation-style-language/schema/raw/master/csl-citation.json"}</w:instrText>
      </w:r>
      <w:r>
        <w:fldChar w:fldCharType="separate"/>
      </w:r>
      <w:r w:rsidRPr="000920A0">
        <w:rPr>
          <w:noProof/>
        </w:rPr>
        <w:t>Thomas and Crowther (2015)</w:t>
      </w:r>
      <w:r>
        <w:fldChar w:fldCharType="end"/>
      </w:r>
      <w:r>
        <w:t xml:space="preserve"> would predict that the stoneflies which made up the trout’s diet likely have a much faster tissue turnover time than the trout, but also have more severely reduced metabolic activity in the winter months</w:t>
      </w:r>
      <w:r w:rsidR="001406B3">
        <w:t>. Stoneflies</w:t>
      </w:r>
      <w:r>
        <w:t xml:space="preserve"> sampled in the present study were likely representative of the previous fall’s food supply. This “time averaging” effect is an established, though often overlooked</w:t>
      </w:r>
      <w:r w:rsidR="001406B3">
        <w:t>,</w:t>
      </w:r>
      <w:r>
        <w:t xml:space="preserve"> consideration </w:t>
      </w:r>
      <w:r>
        <w:fldChar w:fldCharType="begin" w:fldLock="1"/>
      </w:r>
      <w:r w:rsidR="00585A35">
        <w:instrText>ADDIN CSL_CITATION {"citationItems":[{"id":"ITEM-1","itemData":{"DOI":"10.4319/lo.2002.47.1.0306","ISSN":"00243590","abstract":"Lake Tanganyika, East Africa, has a simple pelagic food chain, and trophic relationships have been established previously from gut-content analysis. Instead of expected isotopic enrichment from phytoplankton to upper level consumers, there was a depletion of15N in August 1999. The isotope signatures of the lower trophic levels were an indicator of a recent upwelling event, identified by wind speed and nitrate concentration data, that occurred over a 4-d period several days prior to sampling. The isotope structure of the food web suggests that upwelled nitrate is a nutrient source rapidly consumed by phytoplankton, but the distinctive signature of this nitrate is diluted by time averaging in the upper trophic levels. This time averaging is a consequence of the fact that the isotopic signature of an organism is related to variable nitrogen sources used throughout the life of the organism. This study illustrates the importance of recognizing differences in time averaging among trophic levels.","author":[{"dropping-particle":"","family":"O'Reilly","given":"C. M.","non-dropping-particle":"","parse-names":false,"suffix":""},{"dropping-particle":"","family":"Hecky","given":"R. E.","non-dropping-particle":"","parse-names":false,"suffix":""},{"dropping-particle":"","family":"Cohen","given":"A. S.","non-dropping-particle":"","parse-names":false,"suffix":""},{"dropping-particle":"","family":"Plisnier","given":"P. D.","non-dropping-particle":"","parse-names":false,"suffix":""}],"container-title":"Limnology and Oceanography","id":"ITEM-1","issue":"1","issued":{"date-parts":[["2002"]]},"page":"306-309","title":"Interpreting stable isotopes in food webs: Recognizing the role of time averaging at different trophic levels","type":"article-journal","volume":"47"},"uris":["http://www.mendeley.com/documents/?uuid=82a859d3-91f3-44f0-aeaf-1d4b6c082823"]}],"mendeley":{"formattedCitation":"(O’Reilly et al. 2002)","plainTextFormattedCitation":"(O’Reilly et al. 2002)","previouslyFormattedCitation":"(O’Reilly et al. 2002)"},"properties":{"noteIndex":0},"schema":"https://github.com/citation-style-language/schema/raw/master/csl-citation.json"}</w:instrText>
      </w:r>
      <w:r>
        <w:fldChar w:fldCharType="separate"/>
      </w:r>
      <w:r w:rsidRPr="0003455D">
        <w:rPr>
          <w:noProof/>
        </w:rPr>
        <w:t>(O’Reilly et al. 2002)</w:t>
      </w:r>
      <w:r>
        <w:fldChar w:fldCharType="end"/>
      </w:r>
      <w:r>
        <w:t>, and one which should be introduced to students fully. Allowing students to interact with complexity and unexpected results in a real-world context is a critical component of scientific training.</w:t>
      </w:r>
    </w:p>
    <w:p w14:paraId="0000005E" w14:textId="77777777" w:rsidR="004E5FF1" w:rsidRDefault="004E5FF1"/>
    <w:p w14:paraId="0000005F" w14:textId="77777777" w:rsidR="004E5FF1" w:rsidRDefault="00E6237F">
      <w:pPr>
        <w:rPr>
          <w:b/>
          <w:i/>
        </w:rPr>
      </w:pPr>
      <w:r>
        <w:rPr>
          <w:b/>
          <w:i/>
        </w:rPr>
        <w:t>Assessment</w:t>
      </w:r>
    </w:p>
    <w:p w14:paraId="00000060" w14:textId="77777777" w:rsidR="004E5FF1" w:rsidRDefault="00E6237F">
      <w:r>
        <w:t xml:space="preserve">This exercise focused on student learning over three laboratory periods via a well-organized series of field- and laboratory-based experiential learning exercises wherein students collected biological samples using a variety of methods, applied safe and effective laboratory procedures to process samples, analyzed data, interpreted results, and communicated their findings. </w:t>
      </w:r>
    </w:p>
    <w:p w14:paraId="00000061" w14:textId="77777777" w:rsidR="004E5FF1" w:rsidRDefault="00E6237F">
      <w:r>
        <w:tab/>
        <w:t xml:space="preserve">The exercise included six student learning outcomes. SLOs 1-4 allowed students to develop new field- and laboratory-based skills. SLO5 facilitated increased confidence in students pertaining to their ability to manage and analyze data using R statistical software. SLO6 enhanced students’ scientific communication abilities. Performance assessments revealed that success rates for all six SLOs were ≥ 82.2% (Table 3). Therefore, students demonstrated very high levels of learning. </w:t>
      </w:r>
    </w:p>
    <w:p w14:paraId="00000062" w14:textId="77777777" w:rsidR="004E5FF1" w:rsidRDefault="004E5FF1"/>
    <w:p w14:paraId="00000063" w14:textId="77777777" w:rsidR="004E5FF1" w:rsidRDefault="00E6237F">
      <w:pPr>
        <w:rPr>
          <w:b/>
        </w:rPr>
      </w:pPr>
      <w:r>
        <w:rPr>
          <w:b/>
        </w:rPr>
        <w:t>Educational Impact</w:t>
      </w:r>
    </w:p>
    <w:p w14:paraId="00000064" w14:textId="77777777" w:rsidR="004E5FF1" w:rsidRDefault="004E5FF1"/>
    <w:p w14:paraId="00000065" w14:textId="3DC5A7FB" w:rsidR="004E5FF1" w:rsidRDefault="00E6237F">
      <w:pPr>
        <w:rPr>
          <w:ins w:id="42" w:author="Derek Houston" w:date="2019-08-29T16:36:00Z"/>
        </w:rPr>
      </w:pPr>
      <w:r>
        <w:t xml:space="preserve">Students were able to function as “real” scientists and were introduced to new field and laboratory techniques, demonstrating proficiency in the required skills to complete the exercise. While this exercise did have six SLOs, the focus was on student learning via the </w:t>
      </w:r>
      <w:r>
        <w:rPr>
          <w:i/>
        </w:rPr>
        <w:t>process</w:t>
      </w:r>
      <w:r>
        <w:t xml:space="preserve"> of these field and laboratory activities. This exercise provided a quality educational experience that connected students to their environment in a unique way, two important components of experiential learning (Kolb 1984; </w:t>
      </w:r>
      <w:proofErr w:type="spellStart"/>
      <w:r>
        <w:t>Katula</w:t>
      </w:r>
      <w:proofErr w:type="spellEnd"/>
      <w:r>
        <w:t xml:space="preserve"> and </w:t>
      </w:r>
      <w:proofErr w:type="spellStart"/>
      <w:r>
        <w:t>Threnhauser</w:t>
      </w:r>
      <w:proofErr w:type="spellEnd"/>
      <w:r>
        <w:t xml:space="preserve"> 1999; Kolb and Kolb 2005). Moreover, the exercise raised the students’ ecological consciousness, which may translate into improved societal ecological and environmental understanding </w:t>
      </w:r>
      <w:r w:rsidR="001136EC">
        <w:t xml:space="preserve"> </w:t>
      </w:r>
      <w:r w:rsidR="001136EC">
        <w:fldChar w:fldCharType="begin" w:fldLock="1"/>
      </w:r>
      <w:r w:rsidR="00585A35">
        <w:instrText>ADDIN CSL_CITATION {"citationItems":[{"id":"ITEM-1","itemData":{"DOI":"10.1007/978-1-349-73178-7_4","author":[{"dropping-particle":"","family":"Hill","given":"Stuart B.","non-dropping-particle":"","parse-names":false,"suffix":""},{"dropping-particle":"","family":"Wilson","given":"Steve","non-dropping-particle":"","parse-names":false,"suffix":""},{"dropping-particle":"","family":"Watson","given":"Kevin","non-dropping-particle":"","parse-names":false,"suffix":""}],"container-title":"Learning Toward an Ecological Consciousness: Selected Transformative Practices","editor":[{"dropping-particle":"V.","family":"O'Sullivan","given":"Edmund","non-dropping-particle":"","parse-names":false,"suffix":""},{"dropping-particle":"","family":"Taylor","given":"Marilyn M.","non-dropping-particle":"","parse-names":false,"suffix":""}],"id":"ITEM-1","issued":{"date-parts":[["2004"]]},"page":"47-64","publisher":"Palgrave Macmillan US","title":"Learning Ecology. A New Approach to Learning and Transforming Ecological Consciousness","type":"chapter"},"uris":["http://www.mendeley.com/documents/?uuid=fd5cdf53-a59b-4c8a-9df5-6aa69b9f1c84"]}],"mendeley":{"formattedCitation":"(Hill et al. 2004)","plainTextFormattedCitation":"(Hill et al. 2004)","previouslyFormattedCitation":"(Hill et al. 2004)"},"properties":{"noteIndex":0},"schema":"https://github.com/citation-style-language/schema/raw/master/csl-citation.json"}</w:instrText>
      </w:r>
      <w:r w:rsidR="001136EC">
        <w:fldChar w:fldCharType="separate"/>
      </w:r>
      <w:r w:rsidR="001136EC" w:rsidRPr="001136EC">
        <w:rPr>
          <w:noProof/>
        </w:rPr>
        <w:t>(Hill et al. 2004)</w:t>
      </w:r>
      <w:r w:rsidR="001136EC">
        <w:fldChar w:fldCharType="end"/>
      </w:r>
      <w:r>
        <w:t xml:space="preserve">. In addition to students performing well and achieving high levels of success on the six SLOs, at the conclusion of the exercise, several students communicated verbally with the instructor that it was their favorite exercise of the semester. </w:t>
      </w:r>
    </w:p>
    <w:p w14:paraId="62CA1163" w14:textId="54211B58" w:rsidR="00F946CC" w:rsidDel="00F946CC" w:rsidRDefault="00F946CC">
      <w:pPr>
        <w:rPr>
          <w:del w:id="43" w:author="Derek Houston" w:date="2019-08-29T16:57:00Z"/>
        </w:rPr>
      </w:pPr>
      <w:ins w:id="44" w:author="Derek Houston" w:date="2019-08-29T16:36:00Z">
        <w:r>
          <w:lastRenderedPageBreak/>
          <w:tab/>
          <w:t xml:space="preserve">Instructors interested in conducting similar activities in their own courses </w:t>
        </w:r>
      </w:ins>
      <w:ins w:id="45" w:author="Derek Houston" w:date="2019-08-29T16:37:00Z">
        <w:r>
          <w:t xml:space="preserve">can view </w:t>
        </w:r>
      </w:ins>
      <w:ins w:id="46" w:author="Derek Houston" w:date="2019-08-29T16:38:00Z">
        <w:r>
          <w:t xml:space="preserve">necessary supplies and costs </w:t>
        </w:r>
      </w:ins>
      <w:ins w:id="47" w:author="Derek Houston" w:date="2019-08-29T16:45:00Z">
        <w:r>
          <w:t>(</w:t>
        </w:r>
      </w:ins>
      <w:ins w:id="48" w:author="Derek Houston" w:date="2019-08-29T16:38:00Z">
        <w:r>
          <w:t>Supplemental File 6</w:t>
        </w:r>
      </w:ins>
      <w:ins w:id="49" w:author="Derek Houston" w:date="2019-08-29T16:45:00Z">
        <w:r>
          <w:t>)</w:t>
        </w:r>
      </w:ins>
      <w:ins w:id="50" w:author="Derek Houston" w:date="2019-08-29T16:38:00Z">
        <w:r>
          <w:t xml:space="preserve">. </w:t>
        </w:r>
      </w:ins>
      <w:ins w:id="51" w:author="Derek Houston" w:date="2019-08-29T16:40:00Z">
        <w:r>
          <w:t xml:space="preserve">Much of the necessary equipment </w:t>
        </w:r>
      </w:ins>
      <w:ins w:id="52" w:author="Derek Houston" w:date="2019-08-29T16:41:00Z">
        <w:r>
          <w:t>(e.g., waders,</w:t>
        </w:r>
      </w:ins>
      <w:ins w:id="53" w:author="Derek Houston" w:date="2019-08-29T16:42:00Z">
        <w:r>
          <w:t xml:space="preserve"> kick nets, drift nets, </w:t>
        </w:r>
      </w:ins>
      <w:ins w:id="54" w:author="Derek Houston" w:date="2019-08-29T16:55:00Z">
        <w:r>
          <w:t xml:space="preserve">dissecting scopes, </w:t>
        </w:r>
      </w:ins>
      <w:ins w:id="55" w:author="Derek Houston" w:date="2019-08-29T16:42:00Z">
        <w:r>
          <w:t xml:space="preserve">fume hood, drying oven, etc.) </w:t>
        </w:r>
      </w:ins>
      <w:ins w:id="56" w:author="Derek Houston" w:date="2019-08-29T16:40:00Z">
        <w:r>
          <w:t>was already available for use</w:t>
        </w:r>
      </w:ins>
      <w:ins w:id="57" w:author="Derek Houston" w:date="2019-08-29T16:41:00Z">
        <w:r>
          <w:t xml:space="preserve"> at WCU</w:t>
        </w:r>
      </w:ins>
      <w:ins w:id="58" w:author="Derek Houston" w:date="2019-08-29T16:42:00Z">
        <w:r>
          <w:t>, and glassware</w:t>
        </w:r>
      </w:ins>
      <w:ins w:id="59" w:author="Derek Houston" w:date="2019-08-29T16:43:00Z">
        <w:r>
          <w:t xml:space="preserve">, </w:t>
        </w:r>
      </w:ins>
      <w:ins w:id="60" w:author="Derek Houston" w:date="2019-08-29T16:42:00Z">
        <w:r>
          <w:t>consumables</w:t>
        </w:r>
      </w:ins>
      <w:ins w:id="61" w:author="Derek Houston" w:date="2019-08-29T16:43:00Z">
        <w:r>
          <w:t>, and per sample costs of stable isotopes analysis on the mass spectrometer</w:t>
        </w:r>
      </w:ins>
      <w:ins w:id="62" w:author="Derek Houston" w:date="2019-08-29T16:42:00Z">
        <w:r>
          <w:t xml:space="preserve"> did present an </w:t>
        </w:r>
      </w:ins>
      <w:ins w:id="63" w:author="Derek Houston" w:date="2019-08-29T16:43:00Z">
        <w:r>
          <w:t xml:space="preserve">‘up front’ cost that </w:t>
        </w:r>
      </w:ins>
      <w:ins w:id="64" w:author="Derek Houston" w:date="2019-08-29T16:44:00Z">
        <w:r>
          <w:t>warrants</w:t>
        </w:r>
      </w:ins>
      <w:ins w:id="65" w:author="Derek Houston" w:date="2019-08-29T16:43:00Z">
        <w:r>
          <w:t xml:space="preserve"> consideration. </w:t>
        </w:r>
      </w:ins>
      <w:ins w:id="66" w:author="Derek Houston" w:date="2019-08-29T16:44:00Z">
        <w:r>
          <w:t>This exercise was conducted for a cost of approximatel</w:t>
        </w:r>
      </w:ins>
      <w:ins w:id="67" w:author="Derek Houston" w:date="2019-08-29T16:45:00Z">
        <w:r>
          <w:t xml:space="preserve">y </w:t>
        </w:r>
      </w:ins>
      <w:ins w:id="68" w:author="Derek Houston" w:date="2019-08-29T16:44:00Z">
        <w:r>
          <w:t>$750</w:t>
        </w:r>
      </w:ins>
      <w:ins w:id="69" w:author="Derek Houston" w:date="2019-08-29T16:45:00Z">
        <w:r>
          <w:t xml:space="preserve"> in Spring Semester 2019, but </w:t>
        </w:r>
      </w:ins>
      <w:ins w:id="70" w:author="Derek Houston" w:date="2019-08-29T16:46:00Z">
        <w:r>
          <w:t xml:space="preserve">subsequent activities would be less expensive (or could </w:t>
        </w:r>
      </w:ins>
      <w:ins w:id="71" w:author="Derek Houston" w:date="2019-08-29T16:47:00Z">
        <w:r>
          <w:t>include</w:t>
        </w:r>
      </w:ins>
      <w:ins w:id="72" w:author="Derek Houston" w:date="2019-08-29T16:46:00Z">
        <w:r>
          <w:t xml:space="preserve"> more samples) with </w:t>
        </w:r>
      </w:ins>
      <w:ins w:id="73" w:author="Derek Houston" w:date="2019-08-29T16:47:00Z">
        <w:r>
          <w:t xml:space="preserve">the </w:t>
        </w:r>
      </w:ins>
      <w:ins w:id="74" w:author="Derek Houston" w:date="2019-08-29T16:46:00Z">
        <w:r>
          <w:t>reusable materials already purchased</w:t>
        </w:r>
      </w:ins>
      <w:ins w:id="75" w:author="Derek Houston" w:date="2019-08-29T16:44:00Z">
        <w:r>
          <w:t>.</w:t>
        </w:r>
      </w:ins>
      <w:ins w:id="76" w:author="Derek Houston" w:date="2019-08-29T16:41:00Z">
        <w:r>
          <w:t xml:space="preserve"> </w:t>
        </w:r>
      </w:ins>
      <w:ins w:id="77" w:author="Derek Houston" w:date="2019-08-29T16:37:00Z">
        <w:r>
          <w:t xml:space="preserve"> </w:t>
        </w:r>
      </w:ins>
      <w:ins w:id="78" w:author="Derek Houston" w:date="2019-08-29T16:47:00Z">
        <w:r>
          <w:t xml:space="preserve">Similarly, a self-contained image of the required software </w:t>
        </w:r>
      </w:ins>
      <w:ins w:id="79" w:author="Derek Houston" w:date="2019-08-29T16:48:00Z">
        <w:r>
          <w:t xml:space="preserve">packages (for version control) is provided in a singularity container </w:t>
        </w:r>
      </w:ins>
      <w:ins w:id="80" w:author="Derek Houston" w:date="2019-08-29T16:50:00Z">
        <w:r>
          <w:t>(Supplemental File 7)</w:t>
        </w:r>
      </w:ins>
      <w:ins w:id="81" w:author="Derek Houston" w:date="2019-08-29T16:51:00Z">
        <w:r>
          <w:t xml:space="preserve"> </w:t>
        </w:r>
      </w:ins>
      <w:ins w:id="82" w:author="Derek Houston" w:date="2019-08-29T16:48:00Z">
        <w:r>
          <w:t xml:space="preserve">that </w:t>
        </w:r>
      </w:ins>
      <w:ins w:id="83" w:author="Derek Houston" w:date="2019-08-29T16:50:00Z">
        <w:r>
          <w:t xml:space="preserve">can be installed by either the instructor or the institution’s information technology support staff. </w:t>
        </w:r>
      </w:ins>
      <w:ins w:id="84" w:author="Derek Houston" w:date="2019-08-29T16:59:00Z">
        <w:r>
          <w:t xml:space="preserve">As stated </w:t>
        </w:r>
      </w:ins>
      <w:ins w:id="85" w:author="Derek Houston" w:date="2019-08-29T17:00:00Z">
        <w:r>
          <w:t xml:space="preserve">at the end of the introduction, this activity could easily be tailored to other ecosystems proximal to other educational institutions. </w:t>
        </w:r>
      </w:ins>
    </w:p>
    <w:p w14:paraId="00000066" w14:textId="0CA6B9C5" w:rsidR="004E5FF1" w:rsidRDefault="004E5FF1"/>
    <w:p w14:paraId="7331602D" w14:textId="4843A598" w:rsidR="000B446B" w:rsidRDefault="000B446B"/>
    <w:p w14:paraId="66348CD0" w14:textId="77777777" w:rsidR="000B446B" w:rsidRDefault="000B446B"/>
    <w:p w14:paraId="00000067" w14:textId="77777777" w:rsidR="004E5FF1" w:rsidRDefault="00E6237F">
      <w:pPr>
        <w:rPr>
          <w:b/>
        </w:rPr>
      </w:pPr>
      <w:r>
        <w:rPr>
          <w:b/>
        </w:rPr>
        <w:t>Disclosure Statement</w:t>
      </w:r>
    </w:p>
    <w:p w14:paraId="00000068" w14:textId="77777777" w:rsidR="004E5FF1" w:rsidRDefault="004E5FF1"/>
    <w:p w14:paraId="00000069" w14:textId="77777777" w:rsidR="004E5FF1" w:rsidRDefault="00E6237F">
      <w:r>
        <w:t xml:space="preserve">No potential conflict of interest was reported by the authors.  </w:t>
      </w:r>
    </w:p>
    <w:p w14:paraId="0000006C" w14:textId="77777777" w:rsidR="004E5FF1" w:rsidRDefault="00E6237F">
      <w:r>
        <w:br w:type="page"/>
      </w:r>
    </w:p>
    <w:p w14:paraId="0000006D" w14:textId="0106CC99" w:rsidR="004E5FF1" w:rsidRDefault="00E6237F">
      <w:r>
        <w:lastRenderedPageBreak/>
        <w:t>Figure 1. A graphical representation of a generic aquatic food web depicting energy flow across multiple trophic levels (modified after</w:t>
      </w:r>
      <w:r w:rsidR="0091446C">
        <w:t xml:space="preserve"> </w:t>
      </w:r>
      <w:r w:rsidR="0091446C">
        <w:fldChar w:fldCharType="begin" w:fldLock="1"/>
      </w:r>
      <w:r w:rsidR="00585A35">
        <w:instrText>ADDIN CSL_CITATION {"citationItems":[{"id":"ITEM-1","itemData":{"author":[{"dropping-particle":"","family":"Merritt","given":"RW","non-dropping-particle":"","parse-names":false,"suffix":""},{"dropping-particle":"","family":"Cummins","given":"KW","non-dropping-particle":"","parse-names":false,"suffix":""}],"edition":"3rd","id":"ITEM-1","issued":{"date-parts":[["1996"]]},"number-of-pages":"862","publisher":"Kendall/Hunt Publishing Company","publisher-place":"Dubuque, IA","title":"An introduction to the aquatic insects of North America","type":"book"},"uris":["http://www.mendeley.com/documents/?uuid=10fa46ad-362b-44d9-8e83-027f15e223ca"]}],"mendeley":{"formattedCitation":"(Merritt and Cummins 1996)","manualFormatting":"Merritt and Cummins 1996)","plainTextFormattedCitation":"(Merritt and Cummins 1996)","previouslyFormattedCitation":"(Merritt and Cummins 1996)"},"properties":{"noteIndex":0},"schema":"https://github.com/citation-style-language/schema/raw/master/csl-citation.json"}</w:instrText>
      </w:r>
      <w:r w:rsidR="0091446C">
        <w:fldChar w:fldCharType="separate"/>
      </w:r>
      <w:r w:rsidR="0091446C" w:rsidRPr="0091446C">
        <w:rPr>
          <w:noProof/>
        </w:rPr>
        <w:t>Merritt and Cummins 1996)</w:t>
      </w:r>
      <w:r w:rsidR="0091446C">
        <w:fldChar w:fldCharType="end"/>
      </w:r>
      <w:r>
        <w:t xml:space="preserve">. Organisms are not drawn to scale. </w:t>
      </w:r>
      <w:r>
        <w:rPr>
          <w:noProof/>
        </w:rPr>
        <w:drawing>
          <wp:inline distT="0" distB="0" distL="0" distR="0" wp14:anchorId="4BEEA422" wp14:editId="1D1B8CDD">
            <wp:extent cx="5943600" cy="3374390"/>
            <wp:effectExtent l="0" t="0" r="0" b="0"/>
            <wp:docPr id="1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2"/>
                    <a:srcRect/>
                    <a:stretch>
                      <a:fillRect/>
                    </a:stretch>
                  </pic:blipFill>
                  <pic:spPr>
                    <a:xfrm>
                      <a:off x="0" y="0"/>
                      <a:ext cx="5943600" cy="3374390"/>
                    </a:xfrm>
                    <a:prstGeom prst="rect">
                      <a:avLst/>
                    </a:prstGeom>
                    <a:ln/>
                  </pic:spPr>
                </pic:pic>
              </a:graphicData>
            </a:graphic>
          </wp:inline>
        </w:drawing>
      </w:r>
    </w:p>
    <w:p w14:paraId="0000006E" w14:textId="77777777" w:rsidR="004E5FF1" w:rsidRDefault="004E5FF1"/>
    <w:p w14:paraId="0000006F" w14:textId="77777777" w:rsidR="004E5FF1" w:rsidRDefault="00E6237F">
      <w:r>
        <w:br w:type="page"/>
      </w:r>
    </w:p>
    <w:p w14:paraId="00000070" w14:textId="77777777" w:rsidR="004E5FF1" w:rsidRDefault="00E6237F">
      <w:commentRangeStart w:id="86"/>
      <w:r>
        <w:lastRenderedPageBreak/>
        <w:t>Figure 2</w:t>
      </w:r>
      <w:commentRangeEnd w:id="86"/>
      <w:r w:rsidR="001B036A">
        <w:rPr>
          <w:rStyle w:val="CommentReference"/>
        </w:rPr>
        <w:commentReference w:id="86"/>
      </w:r>
      <w:r>
        <w:t xml:space="preserve">. Students sampling aquatic organisms from the catch-and-release section of the Taylor River, CO. Top left: Students receiving instruction (from DDH) on how to deploy drift nets. Top right and bottom left: Groups of students picking through kick net samples and sorting organisms by taxonomic group and/or presumed trophic level. Bottom right: Students pulling drift nets to conclude the sampling exercise. </w:t>
      </w:r>
    </w:p>
    <w:p w14:paraId="00000071" w14:textId="77777777" w:rsidR="004E5FF1" w:rsidRDefault="004E5FF1"/>
    <w:p w14:paraId="00000072" w14:textId="2878D403" w:rsidR="004E5FF1" w:rsidRDefault="002752AC">
      <w:r>
        <w:rPr>
          <w:noProof/>
        </w:rPr>
        <w:drawing>
          <wp:inline distT="0" distB="0" distL="0" distR="0" wp14:anchorId="3E6A3FB2" wp14:editId="0314B19E">
            <wp:extent cx="5943600" cy="45751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9-07-23 at 2.28.46 PM.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4575175"/>
                    </a:xfrm>
                    <a:prstGeom prst="rect">
                      <a:avLst/>
                    </a:prstGeom>
                  </pic:spPr>
                </pic:pic>
              </a:graphicData>
            </a:graphic>
          </wp:inline>
        </w:drawing>
      </w:r>
    </w:p>
    <w:p w14:paraId="00000073" w14:textId="77777777" w:rsidR="004E5FF1" w:rsidRDefault="004E5FF1"/>
    <w:p w14:paraId="00000074" w14:textId="77777777" w:rsidR="004E5FF1" w:rsidRDefault="004E5FF1"/>
    <w:p w14:paraId="00000075" w14:textId="77777777" w:rsidR="004E5FF1" w:rsidRDefault="00E6237F">
      <w:r>
        <w:br w:type="page"/>
      </w:r>
    </w:p>
    <w:p w14:paraId="00000076" w14:textId="1B186A12" w:rsidR="004E5FF1" w:rsidDel="00F946CC" w:rsidRDefault="00E6237F">
      <w:pPr>
        <w:rPr>
          <w:del w:id="87" w:author="Derek Houston" w:date="2019-08-29T15:41:00Z"/>
        </w:rPr>
      </w:pPr>
      <w:del w:id="88" w:author="Derek Houston" w:date="2019-08-29T15:41:00Z">
        <w:r w:rsidDel="00F946CC">
          <w:lastRenderedPageBreak/>
          <w:delText>Figure 3. Depiction of an oblique plankton tow</w:delText>
        </w:r>
      </w:del>
    </w:p>
    <w:p w14:paraId="00000077" w14:textId="6C707292" w:rsidR="004E5FF1" w:rsidDel="00F946CC" w:rsidRDefault="00E6237F">
      <w:pPr>
        <w:rPr>
          <w:del w:id="89" w:author="Derek Houston" w:date="2019-08-29T15:41:00Z"/>
        </w:rPr>
      </w:pPr>
      <w:del w:id="90" w:author="Derek Houston" w:date="2019-08-29T15:41:00Z">
        <w:r w:rsidDel="00F946CC">
          <w:rPr>
            <w:noProof/>
          </w:rPr>
          <w:drawing>
            <wp:inline distT="0" distB="0" distL="0" distR="0" wp14:anchorId="44F7C2F7" wp14:editId="30E844B9">
              <wp:extent cx="5070876" cy="3021938"/>
              <wp:effectExtent l="0" t="0" r="0" b="0"/>
              <wp:docPr id="1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4"/>
                      <a:srcRect/>
                      <a:stretch>
                        <a:fillRect/>
                      </a:stretch>
                    </pic:blipFill>
                    <pic:spPr>
                      <a:xfrm>
                        <a:off x="0" y="0"/>
                        <a:ext cx="5070876" cy="3021938"/>
                      </a:xfrm>
                      <a:prstGeom prst="rect">
                        <a:avLst/>
                      </a:prstGeom>
                      <a:ln/>
                    </pic:spPr>
                  </pic:pic>
                </a:graphicData>
              </a:graphic>
            </wp:inline>
          </w:drawing>
        </w:r>
      </w:del>
    </w:p>
    <w:p w14:paraId="00000078" w14:textId="344338F6" w:rsidR="004E5FF1" w:rsidRDefault="00E6237F">
      <w:r>
        <w:t xml:space="preserve">Figure </w:t>
      </w:r>
      <w:del w:id="91" w:author="Derek Houston" w:date="2019-08-29T15:41:00Z">
        <w:r w:rsidDel="00F946CC">
          <w:delText>4</w:delText>
        </w:r>
      </w:del>
      <w:ins w:id="92" w:author="Derek Houston" w:date="2019-08-29T15:41:00Z">
        <w:r w:rsidR="00F946CC">
          <w:t>3</w:t>
        </w:r>
      </w:ins>
      <w:r>
        <w:t xml:space="preserve">. Student example of dual isotopes plots. Left panel: Prior to removal of outliers. Right panel: </w:t>
      </w:r>
      <w:r w:rsidR="00EF273B">
        <w:t>O</w:t>
      </w:r>
      <w:r>
        <w:t xml:space="preserve">utliers removed. </w:t>
      </w:r>
    </w:p>
    <w:p w14:paraId="00000079" w14:textId="77777777" w:rsidR="004E5FF1" w:rsidRDefault="00E6237F">
      <w:r>
        <w:rPr>
          <w:noProof/>
        </w:rPr>
        <mc:AlternateContent>
          <mc:Choice Requires="wpg">
            <w:drawing>
              <wp:anchor distT="0" distB="0" distL="114300" distR="114300" simplePos="0" relativeHeight="251658240" behindDoc="0" locked="0" layoutInCell="1" hidden="0" allowOverlap="1" wp14:anchorId="32E9010A" wp14:editId="2FD9A1CB">
                <wp:simplePos x="0" y="0"/>
                <wp:positionH relativeFrom="column">
                  <wp:posOffset>1</wp:posOffset>
                </wp:positionH>
                <wp:positionV relativeFrom="paragraph">
                  <wp:posOffset>215900</wp:posOffset>
                </wp:positionV>
                <wp:extent cx="6781800" cy="3644900"/>
                <wp:effectExtent l="0" t="0" r="0" b="0"/>
                <wp:wrapSquare wrapText="bothSides" distT="0" distB="0" distL="114300" distR="114300"/>
                <wp:docPr id="16" name="Group 16"/>
                <wp:cNvGraphicFramePr/>
                <a:graphic xmlns:a="http://schemas.openxmlformats.org/drawingml/2006/main">
                  <a:graphicData uri="http://schemas.microsoft.com/office/word/2010/wordprocessingGroup">
                    <wpg:wgp>
                      <wpg:cNvGrpSpPr/>
                      <wpg:grpSpPr>
                        <a:xfrm>
                          <a:off x="0" y="0"/>
                          <a:ext cx="6781800" cy="3644900"/>
                          <a:chOff x="1955100" y="1957550"/>
                          <a:chExt cx="6781800" cy="3644900"/>
                        </a:xfrm>
                      </wpg:grpSpPr>
                      <wpg:grpSp>
                        <wpg:cNvPr id="1" name="Group 1"/>
                        <wpg:cNvGrpSpPr/>
                        <wpg:grpSpPr>
                          <a:xfrm>
                            <a:off x="1955100" y="1957550"/>
                            <a:ext cx="6781800" cy="3644900"/>
                            <a:chOff x="0" y="0"/>
                            <a:chExt cx="7811869" cy="3949700"/>
                          </a:xfrm>
                        </wpg:grpSpPr>
                        <wps:wsp>
                          <wps:cNvPr id="2" name="Rectangle 2"/>
                          <wps:cNvSpPr/>
                          <wps:spPr>
                            <a:xfrm>
                              <a:off x="0" y="0"/>
                              <a:ext cx="7811850" cy="3949700"/>
                            </a:xfrm>
                            <a:prstGeom prst="rect">
                              <a:avLst/>
                            </a:prstGeom>
                            <a:noFill/>
                            <a:ln>
                              <a:noFill/>
                            </a:ln>
                          </wps:spPr>
                          <wps:txbx>
                            <w:txbxContent>
                              <w:p w14:paraId="577274CA" w14:textId="77777777" w:rsidR="00692BA1" w:rsidRDefault="00692BA1">
                                <w:pPr>
                                  <w:textDirection w:val="btLr"/>
                                </w:pPr>
                              </w:p>
                            </w:txbxContent>
                          </wps:txbx>
                          <wps:bodyPr spcFirstLastPara="1" wrap="square" lIns="91425" tIns="91425" rIns="91425" bIns="91425" anchor="ctr" anchorCtr="0">
                            <a:noAutofit/>
                          </wps:bodyPr>
                        </wps:wsp>
                        <pic:pic xmlns:pic="http://schemas.openxmlformats.org/drawingml/2006/picture">
                          <pic:nvPicPr>
                            <pic:cNvPr id="4" name="Shape 4"/>
                            <pic:cNvPicPr preferRelativeResize="0"/>
                          </pic:nvPicPr>
                          <pic:blipFill rotWithShape="1">
                            <a:blip r:embed="rId15">
                              <a:alphaModFix/>
                            </a:blip>
                            <a:srcRect l="11020" r="29305" b="2289"/>
                            <a:stretch/>
                          </pic:blipFill>
                          <pic:spPr>
                            <a:xfrm>
                              <a:off x="3195938" y="0"/>
                              <a:ext cx="4615931" cy="3822186"/>
                            </a:xfrm>
                            <a:prstGeom prst="rect">
                              <a:avLst/>
                            </a:prstGeom>
                            <a:noFill/>
                            <a:ln>
                              <a:noFill/>
                            </a:ln>
                          </pic:spPr>
                        </pic:pic>
                        <pic:pic xmlns:pic="http://schemas.openxmlformats.org/drawingml/2006/picture">
                          <pic:nvPicPr>
                            <pic:cNvPr id="5" name="Shape 5"/>
                            <pic:cNvPicPr preferRelativeResize="0"/>
                          </pic:nvPicPr>
                          <pic:blipFill rotWithShape="1">
                            <a:blip r:embed="rId16">
                              <a:alphaModFix/>
                            </a:blip>
                            <a:srcRect l="10954" r="47792"/>
                            <a:stretch/>
                          </pic:blipFill>
                          <pic:spPr>
                            <a:xfrm>
                              <a:off x="0" y="0"/>
                              <a:ext cx="3195938" cy="3949700"/>
                            </a:xfrm>
                            <a:prstGeom prst="rect">
                              <a:avLst/>
                            </a:prstGeom>
                            <a:noFill/>
                            <a:ln>
                              <a:noFill/>
                            </a:ln>
                          </pic:spPr>
                        </pic:pic>
                      </wpg:grpSp>
                    </wpg:wgp>
                  </a:graphicData>
                </a:graphic>
              </wp:anchor>
            </w:drawing>
          </mc:Choice>
          <mc:Fallback>
            <w:pict>
              <v:group w14:anchorId="32E9010A" id="Group 16" o:spid="_x0000_s1026" style="position:absolute;margin-left:0;margin-top:17pt;width:534pt;height:287pt;z-index:251658240" coordorigin="19551,19575" coordsize="67818,3644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">
                <v:group id="Group 1" o:spid="_x0000_s1027" style="position:absolute;left:19551;top:19575;width:67818;height:36449" coordsize="78118,3949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">
                  <v:rect id="Rectangle 2" o:spid="_x0000_s1028" style="position:absolute;width:78118;height:3949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" filled="f" stroked="f">
                    <v:textbox inset="2.53958mm,2.53958mm,2.53958mm,2.53958mm">
                      <w:txbxContent>
                        <w:p w14:paraId="577274CA" w14:textId="77777777" w:rsidR="00692BA1" w:rsidRDefault="00692BA1">
                          <w:pPr>
                            <w:textDirection w:val="btLr"/>
                          </w:pP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4" o:spid="_x0000_s1029" type="#_x0000_t75" style="position:absolute;left:31959;width:46159;height:38221;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">
                    <v:imagedata r:id="rId17" o:title="" cropbottom="1500f" cropleft="7222f" cropright="19205f"/>
                  </v:shape>
                  <v:shape id="Shape 5" o:spid="_x0000_s1030" type="#_x0000_t75" style="position:absolute;width:31959;height:39497;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">
                    <v:imagedata r:id="rId18" o:title="" cropleft="7179f" cropright="31321f"/>
                  </v:shape>
                </v:group>
                <w10:wrap type="square"/>
              </v:group>
            </w:pict>
          </mc:Fallback>
        </mc:AlternateContent>
      </w:r>
    </w:p>
    <w:p w14:paraId="0000007A" w14:textId="77777777" w:rsidR="004E5FF1" w:rsidRDefault="004E5FF1"/>
    <w:p w14:paraId="0000007B" w14:textId="77777777" w:rsidR="004E5FF1" w:rsidRDefault="004E5FF1"/>
    <w:p w14:paraId="0000007C" w14:textId="77777777" w:rsidR="004E5FF1" w:rsidRDefault="004E5FF1"/>
    <w:p w14:paraId="0000007D" w14:textId="77777777" w:rsidR="004E5FF1" w:rsidRDefault="004E5FF1"/>
    <w:p w14:paraId="1EB16D4E" w14:textId="77777777" w:rsidR="00F946CC" w:rsidRDefault="00F946CC">
      <w:pPr>
        <w:rPr>
          <w:ins w:id="93" w:author="Derek Houston" w:date="2019-08-29T16:08:00Z"/>
        </w:rPr>
      </w:pPr>
      <w:ins w:id="94" w:author="Derek Houston" w:date="2019-08-29T16:08:00Z">
        <w:r>
          <w:br w:type="page"/>
        </w:r>
      </w:ins>
    </w:p>
    <w:p w14:paraId="0000007E" w14:textId="02EED015" w:rsidR="004E5FF1" w:rsidRDefault="00E6237F">
      <w:del w:id="95" w:author="Derek Houston" w:date="2019-08-29T15:45:00Z">
        <w:r w:rsidDel="00F946CC">
          <w:lastRenderedPageBreak/>
          <w:delText xml:space="preserve">Figure </w:delText>
        </w:r>
      </w:del>
      <w:del w:id="96" w:author="Derek Houston" w:date="2019-08-29T15:41:00Z">
        <w:r w:rsidDel="00F946CC">
          <w:delText>5</w:delText>
        </w:r>
      </w:del>
      <w:ins w:id="97" w:author="Derek Houston" w:date="2019-08-29T15:45:00Z">
        <w:r w:rsidR="00F946CC">
          <w:t>Figure 4</w:t>
        </w:r>
      </w:ins>
      <w:r>
        <w:t>. Student example of histograms using isotope data. Top panel: Full data set; Middle panel: One outlier removed; Bottom panel: Second outlier removed. Students were asked to describe the distributions, justify cutoff points for the removal of outliers, and write lines of code to remove outliers in the R tutorial. Removal of outliers was justified by the abnormal isotopic signal of two wood (detritus) samples that may have been caused by samples not being thoroughly cleaned and dried, or were contaminated by microbial activity.</w:t>
      </w:r>
    </w:p>
    <w:p w14:paraId="0000007F" w14:textId="77777777" w:rsidR="004E5FF1" w:rsidRDefault="004E5FF1"/>
    <w:p w14:paraId="00000080" w14:textId="77777777" w:rsidR="004E5FF1" w:rsidRDefault="00E6237F">
      <w:r>
        <w:rPr>
          <w:noProof/>
        </w:rPr>
        <w:drawing>
          <wp:inline distT="0" distB="0" distL="0" distR="0" wp14:anchorId="4B20B553" wp14:editId="40D8FD0E">
            <wp:extent cx="3392724" cy="5212150"/>
            <wp:effectExtent l="0" t="0" r="0" b="0"/>
            <wp:docPr id="1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9"/>
                    <a:srcRect/>
                    <a:stretch>
                      <a:fillRect/>
                    </a:stretch>
                  </pic:blipFill>
                  <pic:spPr>
                    <a:xfrm>
                      <a:off x="0" y="0"/>
                      <a:ext cx="3392724" cy="5212150"/>
                    </a:xfrm>
                    <a:prstGeom prst="rect">
                      <a:avLst/>
                    </a:prstGeom>
                    <a:ln/>
                  </pic:spPr>
                </pic:pic>
              </a:graphicData>
            </a:graphic>
          </wp:inline>
        </w:drawing>
      </w:r>
    </w:p>
    <w:p w14:paraId="00000081" w14:textId="77777777" w:rsidR="004E5FF1" w:rsidRDefault="004E5FF1"/>
    <w:p w14:paraId="00000082" w14:textId="77777777" w:rsidR="004E5FF1" w:rsidRDefault="004E5FF1"/>
    <w:p w14:paraId="00000083" w14:textId="77777777" w:rsidR="004E5FF1" w:rsidRDefault="004E5FF1"/>
    <w:p w14:paraId="00000084" w14:textId="77777777" w:rsidR="004E5FF1" w:rsidRDefault="004E5FF1"/>
    <w:p w14:paraId="00000085" w14:textId="77777777" w:rsidR="004E5FF1" w:rsidRDefault="004E5FF1"/>
    <w:p w14:paraId="00000086" w14:textId="77777777" w:rsidR="004E5FF1" w:rsidRDefault="004E5FF1"/>
    <w:p w14:paraId="00000087" w14:textId="77777777" w:rsidR="004E5FF1" w:rsidRDefault="004E5FF1"/>
    <w:p w14:paraId="00000088" w14:textId="77777777" w:rsidR="004E5FF1" w:rsidRDefault="004E5FF1"/>
    <w:p w14:paraId="00000089" w14:textId="77777777" w:rsidR="004E5FF1" w:rsidRDefault="004E5FF1"/>
    <w:p w14:paraId="0000008A" w14:textId="77777777" w:rsidR="004E5FF1" w:rsidRDefault="004E5FF1"/>
    <w:p w14:paraId="0000008B" w14:textId="6B731A9D" w:rsidR="004E5FF1" w:rsidRDefault="00E6237F">
      <w:del w:id="98" w:author="Derek Houston" w:date="2019-08-29T15:45:00Z">
        <w:r w:rsidDel="00F946CC">
          <w:delText xml:space="preserve">Figure </w:delText>
        </w:r>
      </w:del>
      <w:del w:id="99" w:author="Derek Houston" w:date="2019-08-29T15:41:00Z">
        <w:r w:rsidDel="00F946CC">
          <w:delText>6</w:delText>
        </w:r>
      </w:del>
      <w:ins w:id="100" w:author="Derek Houston" w:date="2019-08-29T15:45:00Z">
        <w:r w:rsidR="00F946CC">
          <w:t xml:space="preserve">Figure </w:t>
        </w:r>
      </w:ins>
      <w:ins w:id="101" w:author="Derek Houston" w:date="2019-08-29T15:46:00Z">
        <w:r w:rsidR="00F946CC">
          <w:t>5</w:t>
        </w:r>
      </w:ins>
      <w:r>
        <w:t xml:space="preserve">. Student example of a pairwise Euclidean distance matrix comparing various trophic categories. Color coding ranges from blue (completely similar) to dark orange (highly dissimilar). Students received instruction on how to interpret these pairwise differences, then were assigned to reassess their preliminary trophic level designations. </w:t>
      </w:r>
    </w:p>
    <w:p w14:paraId="0000008C" w14:textId="77777777" w:rsidR="004E5FF1" w:rsidRDefault="00E6237F">
      <w:r>
        <w:rPr>
          <w:noProof/>
        </w:rPr>
        <w:drawing>
          <wp:inline distT="0" distB="0" distL="0" distR="0" wp14:anchorId="5F70DC00" wp14:editId="07B4C4A5">
            <wp:extent cx="5321300" cy="3797300"/>
            <wp:effectExtent l="0" t="0" r="0" b="0"/>
            <wp:docPr id="2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0"/>
                    <a:srcRect/>
                    <a:stretch>
                      <a:fillRect/>
                    </a:stretch>
                  </pic:blipFill>
                  <pic:spPr>
                    <a:xfrm>
                      <a:off x="0" y="0"/>
                      <a:ext cx="5321300" cy="3797300"/>
                    </a:xfrm>
                    <a:prstGeom prst="rect">
                      <a:avLst/>
                    </a:prstGeom>
                    <a:ln/>
                  </pic:spPr>
                </pic:pic>
              </a:graphicData>
            </a:graphic>
          </wp:inline>
        </w:drawing>
      </w:r>
    </w:p>
    <w:p w14:paraId="0000008D" w14:textId="77777777" w:rsidR="004E5FF1" w:rsidRDefault="004E5FF1"/>
    <w:p w14:paraId="0000008E" w14:textId="77777777" w:rsidR="004E5FF1" w:rsidRDefault="00E6237F">
      <w:r>
        <w:br w:type="page"/>
      </w:r>
    </w:p>
    <w:p w14:paraId="0000008F" w14:textId="6ED8A1B4" w:rsidR="004E5FF1" w:rsidRDefault="00E6237F">
      <w:r>
        <w:lastRenderedPageBreak/>
        <w:t xml:space="preserve">Figure </w:t>
      </w:r>
      <w:del w:id="102" w:author="Derek Houston" w:date="2019-08-29T15:42:00Z">
        <w:r w:rsidDel="00F946CC">
          <w:delText>7</w:delText>
        </w:r>
      </w:del>
      <w:ins w:id="103" w:author="Derek Houston" w:date="2019-08-29T15:42:00Z">
        <w:r w:rsidR="00F946CC">
          <w:t>6</w:t>
        </w:r>
      </w:ins>
      <w:r>
        <w:t>. Student example of a cluster plot grouping samples together based on corrected δ</w:t>
      </w:r>
      <w:r>
        <w:rPr>
          <w:vertAlign w:val="superscript"/>
        </w:rPr>
        <w:t>13</w:t>
      </w:r>
      <w:r>
        <w:t>C and δ</w:t>
      </w:r>
      <w:r>
        <w:rPr>
          <w:vertAlign w:val="superscript"/>
        </w:rPr>
        <w:t>15</w:t>
      </w:r>
      <w:r>
        <w:t xml:space="preserve">N values. Students were instructed to produce numerous plots, using different numbers of clusters, then select the number of clusters they felt best represented the data and explain why in the R notebook tutorial and in their laboratory report. </w:t>
      </w:r>
    </w:p>
    <w:p w14:paraId="00000090" w14:textId="77777777" w:rsidR="004E5FF1" w:rsidRDefault="004E5FF1"/>
    <w:p w14:paraId="00000091" w14:textId="77777777" w:rsidR="004E5FF1" w:rsidRDefault="00E6237F">
      <w:r>
        <w:rPr>
          <w:noProof/>
        </w:rPr>
        <w:drawing>
          <wp:inline distT="0" distB="0" distL="0" distR="0" wp14:anchorId="3CE89CD9" wp14:editId="42D5FF6F">
            <wp:extent cx="5868062" cy="4082767"/>
            <wp:effectExtent l="0" t="0" r="0" b="0"/>
            <wp:docPr id="2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1"/>
                    <a:srcRect/>
                    <a:stretch>
                      <a:fillRect/>
                    </a:stretch>
                  </pic:blipFill>
                  <pic:spPr>
                    <a:xfrm>
                      <a:off x="0" y="0"/>
                      <a:ext cx="5868062" cy="4082767"/>
                    </a:xfrm>
                    <a:prstGeom prst="rect">
                      <a:avLst/>
                    </a:prstGeom>
                    <a:ln/>
                  </pic:spPr>
                </pic:pic>
              </a:graphicData>
            </a:graphic>
          </wp:inline>
        </w:drawing>
      </w:r>
      <w:r>
        <w:br w:type="page"/>
      </w:r>
    </w:p>
    <w:p w14:paraId="00000092" w14:textId="77777777" w:rsidR="004E5FF1" w:rsidRDefault="00E6237F">
      <w:r>
        <w:lastRenderedPageBreak/>
        <w:t xml:space="preserve">Table 1. Biological samples students acquired from the catch-and-release area of the Taylor River, below Taylor Park Reservoir, CO. Samples were assigned a taxonomic classification, categorized by trophic level, and assigned a unique sample identification number. </w:t>
      </w:r>
    </w:p>
    <w:tbl>
      <w:tblPr>
        <w:tblStyle w:val="a"/>
        <w:tblW w:w="9350" w:type="dxa"/>
        <w:tblBorders>
          <w:top w:val="nil"/>
          <w:left w:val="nil"/>
          <w:bottom w:val="nil"/>
          <w:right w:val="nil"/>
          <w:insideH w:val="nil"/>
          <w:insideV w:val="nil"/>
        </w:tblBorders>
        <w:tblLayout w:type="fixed"/>
        <w:tblLook w:val="0400" w:firstRow="0" w:lastRow="0" w:firstColumn="0" w:lastColumn="0" w:noHBand="0" w:noVBand="1"/>
      </w:tblPr>
      <w:tblGrid>
        <w:gridCol w:w="935"/>
        <w:gridCol w:w="860"/>
        <w:gridCol w:w="2340"/>
        <w:gridCol w:w="2005"/>
        <w:gridCol w:w="1689"/>
        <w:gridCol w:w="1521"/>
      </w:tblGrid>
      <w:tr w:rsidR="004E5FF1" w14:paraId="5CF75068" w14:textId="77777777">
        <w:tc>
          <w:tcPr>
            <w:tcW w:w="935" w:type="dxa"/>
            <w:tcBorders>
              <w:top w:val="single" w:sz="4" w:space="0" w:color="000000"/>
              <w:bottom w:val="single" w:sz="4" w:space="0" w:color="000000"/>
            </w:tcBorders>
          </w:tcPr>
          <w:p w14:paraId="00000093" w14:textId="77777777" w:rsidR="004E5FF1" w:rsidRDefault="00E6237F">
            <w:pPr>
              <w:jc w:val="center"/>
            </w:pPr>
            <w:r>
              <w:t>Sample #</w:t>
            </w:r>
          </w:p>
        </w:tc>
        <w:tc>
          <w:tcPr>
            <w:tcW w:w="860" w:type="dxa"/>
            <w:tcBorders>
              <w:top w:val="single" w:sz="4" w:space="0" w:color="000000"/>
              <w:bottom w:val="single" w:sz="4" w:space="0" w:color="000000"/>
            </w:tcBorders>
          </w:tcPr>
          <w:p w14:paraId="00000094" w14:textId="77777777" w:rsidR="004E5FF1" w:rsidRDefault="00E6237F">
            <w:pPr>
              <w:jc w:val="center"/>
            </w:pPr>
            <w:r>
              <w:t>Group #</w:t>
            </w:r>
          </w:p>
        </w:tc>
        <w:tc>
          <w:tcPr>
            <w:tcW w:w="2340" w:type="dxa"/>
            <w:tcBorders>
              <w:top w:val="single" w:sz="4" w:space="0" w:color="000000"/>
              <w:bottom w:val="single" w:sz="4" w:space="0" w:color="000000"/>
            </w:tcBorders>
          </w:tcPr>
          <w:p w14:paraId="00000095" w14:textId="77777777" w:rsidR="004E5FF1" w:rsidRDefault="00E6237F">
            <w:r>
              <w:t>Presumed Trophic Level (by Students)</w:t>
            </w:r>
          </w:p>
        </w:tc>
        <w:tc>
          <w:tcPr>
            <w:tcW w:w="2005" w:type="dxa"/>
            <w:tcBorders>
              <w:top w:val="single" w:sz="4" w:space="0" w:color="000000"/>
              <w:bottom w:val="single" w:sz="4" w:space="0" w:color="000000"/>
            </w:tcBorders>
          </w:tcPr>
          <w:p w14:paraId="00000096" w14:textId="77777777" w:rsidR="004E5FF1" w:rsidRDefault="00E6237F">
            <w:r>
              <w:t>Biological Classification</w:t>
            </w:r>
          </w:p>
        </w:tc>
        <w:tc>
          <w:tcPr>
            <w:tcW w:w="1689" w:type="dxa"/>
            <w:tcBorders>
              <w:top w:val="single" w:sz="4" w:space="0" w:color="000000"/>
              <w:bottom w:val="single" w:sz="4" w:space="0" w:color="000000"/>
            </w:tcBorders>
          </w:tcPr>
          <w:p w14:paraId="00000097" w14:textId="77777777" w:rsidR="004E5FF1" w:rsidRDefault="00E6237F">
            <w:pPr>
              <w:jc w:val="center"/>
            </w:pPr>
            <w:r>
              <w:t>Sample ID</w:t>
            </w:r>
          </w:p>
        </w:tc>
        <w:tc>
          <w:tcPr>
            <w:tcW w:w="1521" w:type="dxa"/>
            <w:tcBorders>
              <w:top w:val="single" w:sz="4" w:space="0" w:color="000000"/>
              <w:bottom w:val="single" w:sz="4" w:space="0" w:color="000000"/>
            </w:tcBorders>
          </w:tcPr>
          <w:p w14:paraId="00000098" w14:textId="77777777" w:rsidR="004E5FF1" w:rsidRDefault="00E6237F">
            <w:r>
              <w:t>Common Name</w:t>
            </w:r>
          </w:p>
        </w:tc>
      </w:tr>
      <w:tr w:rsidR="004E5FF1" w14:paraId="16D49C9F" w14:textId="77777777">
        <w:tc>
          <w:tcPr>
            <w:tcW w:w="935" w:type="dxa"/>
            <w:tcBorders>
              <w:top w:val="single" w:sz="4" w:space="0" w:color="000000"/>
            </w:tcBorders>
          </w:tcPr>
          <w:p w14:paraId="00000099" w14:textId="77777777" w:rsidR="004E5FF1" w:rsidRDefault="00E6237F">
            <w:pPr>
              <w:jc w:val="center"/>
            </w:pPr>
            <w:r>
              <w:t>1</w:t>
            </w:r>
          </w:p>
        </w:tc>
        <w:tc>
          <w:tcPr>
            <w:tcW w:w="860" w:type="dxa"/>
            <w:tcBorders>
              <w:top w:val="single" w:sz="4" w:space="0" w:color="000000"/>
            </w:tcBorders>
          </w:tcPr>
          <w:p w14:paraId="0000009A" w14:textId="77777777" w:rsidR="004E5FF1" w:rsidRDefault="00E6237F">
            <w:pPr>
              <w:jc w:val="center"/>
            </w:pPr>
            <w:r>
              <w:t>1</w:t>
            </w:r>
          </w:p>
        </w:tc>
        <w:tc>
          <w:tcPr>
            <w:tcW w:w="2340" w:type="dxa"/>
            <w:tcBorders>
              <w:top w:val="single" w:sz="4" w:space="0" w:color="000000"/>
            </w:tcBorders>
          </w:tcPr>
          <w:p w14:paraId="0000009B" w14:textId="77777777" w:rsidR="004E5FF1" w:rsidRDefault="00E6237F">
            <w:r>
              <w:t>Secondary consumer</w:t>
            </w:r>
          </w:p>
        </w:tc>
        <w:tc>
          <w:tcPr>
            <w:tcW w:w="2005" w:type="dxa"/>
            <w:tcBorders>
              <w:top w:val="single" w:sz="4" w:space="0" w:color="000000"/>
            </w:tcBorders>
          </w:tcPr>
          <w:p w14:paraId="0000009C" w14:textId="77777777" w:rsidR="004E5FF1" w:rsidRDefault="00E6237F">
            <w:r>
              <w:t>Annelida</w:t>
            </w:r>
          </w:p>
        </w:tc>
        <w:tc>
          <w:tcPr>
            <w:tcW w:w="1689" w:type="dxa"/>
            <w:tcBorders>
              <w:top w:val="single" w:sz="4" w:space="0" w:color="000000"/>
            </w:tcBorders>
          </w:tcPr>
          <w:p w14:paraId="0000009D" w14:textId="77777777" w:rsidR="004E5FF1" w:rsidRDefault="00E6237F">
            <w:pPr>
              <w:jc w:val="center"/>
            </w:pPr>
            <w:r>
              <w:t>G1PAANS1</w:t>
            </w:r>
          </w:p>
        </w:tc>
        <w:tc>
          <w:tcPr>
            <w:tcW w:w="1521" w:type="dxa"/>
            <w:tcBorders>
              <w:top w:val="single" w:sz="4" w:space="0" w:color="000000"/>
            </w:tcBorders>
          </w:tcPr>
          <w:p w14:paraId="0000009E" w14:textId="77777777" w:rsidR="004E5FF1" w:rsidRDefault="00E6237F">
            <w:r>
              <w:t>Leech</w:t>
            </w:r>
          </w:p>
        </w:tc>
      </w:tr>
      <w:tr w:rsidR="004E5FF1" w14:paraId="75893662" w14:textId="77777777">
        <w:tc>
          <w:tcPr>
            <w:tcW w:w="935" w:type="dxa"/>
          </w:tcPr>
          <w:p w14:paraId="0000009F" w14:textId="77777777" w:rsidR="004E5FF1" w:rsidRDefault="00E6237F">
            <w:pPr>
              <w:jc w:val="center"/>
            </w:pPr>
            <w:r>
              <w:t>2</w:t>
            </w:r>
          </w:p>
        </w:tc>
        <w:tc>
          <w:tcPr>
            <w:tcW w:w="860" w:type="dxa"/>
          </w:tcPr>
          <w:p w14:paraId="000000A0" w14:textId="77777777" w:rsidR="004E5FF1" w:rsidRDefault="00E6237F">
            <w:pPr>
              <w:jc w:val="center"/>
            </w:pPr>
            <w:r>
              <w:t>1</w:t>
            </w:r>
          </w:p>
        </w:tc>
        <w:tc>
          <w:tcPr>
            <w:tcW w:w="2340" w:type="dxa"/>
          </w:tcPr>
          <w:p w14:paraId="000000A1" w14:textId="77777777" w:rsidR="004E5FF1" w:rsidRDefault="00E6237F">
            <w:r>
              <w:t>Grazer</w:t>
            </w:r>
          </w:p>
        </w:tc>
        <w:tc>
          <w:tcPr>
            <w:tcW w:w="2005" w:type="dxa"/>
          </w:tcPr>
          <w:p w14:paraId="000000A2" w14:textId="77777777" w:rsidR="004E5FF1" w:rsidRDefault="00E6237F">
            <w:proofErr w:type="spellStart"/>
            <w:r>
              <w:t>Amphipoda</w:t>
            </w:r>
            <w:proofErr w:type="spellEnd"/>
          </w:p>
        </w:tc>
        <w:tc>
          <w:tcPr>
            <w:tcW w:w="1689" w:type="dxa"/>
          </w:tcPr>
          <w:p w14:paraId="000000A3" w14:textId="77777777" w:rsidR="004E5FF1" w:rsidRDefault="00E6237F">
            <w:pPr>
              <w:jc w:val="center"/>
            </w:pPr>
            <w:r>
              <w:t>G1GRAMS2</w:t>
            </w:r>
          </w:p>
        </w:tc>
        <w:tc>
          <w:tcPr>
            <w:tcW w:w="1521" w:type="dxa"/>
          </w:tcPr>
          <w:p w14:paraId="000000A4" w14:textId="77777777" w:rsidR="004E5FF1" w:rsidRDefault="00E6237F">
            <w:r>
              <w:t>Scud</w:t>
            </w:r>
            <w:r>
              <w:rPr>
                <w:vertAlign w:val="superscript"/>
              </w:rPr>
              <w:t>1</w:t>
            </w:r>
          </w:p>
        </w:tc>
      </w:tr>
      <w:tr w:rsidR="004E5FF1" w14:paraId="2BF83767" w14:textId="77777777">
        <w:tc>
          <w:tcPr>
            <w:tcW w:w="935" w:type="dxa"/>
          </w:tcPr>
          <w:p w14:paraId="000000A5" w14:textId="77777777" w:rsidR="004E5FF1" w:rsidRDefault="00E6237F">
            <w:pPr>
              <w:jc w:val="center"/>
            </w:pPr>
            <w:r>
              <w:t>3</w:t>
            </w:r>
          </w:p>
        </w:tc>
        <w:tc>
          <w:tcPr>
            <w:tcW w:w="860" w:type="dxa"/>
          </w:tcPr>
          <w:p w14:paraId="000000A6" w14:textId="77777777" w:rsidR="004E5FF1" w:rsidRDefault="00E6237F">
            <w:pPr>
              <w:jc w:val="center"/>
            </w:pPr>
            <w:r>
              <w:t>1</w:t>
            </w:r>
          </w:p>
        </w:tc>
        <w:tc>
          <w:tcPr>
            <w:tcW w:w="2340" w:type="dxa"/>
          </w:tcPr>
          <w:p w14:paraId="000000A7" w14:textId="77777777" w:rsidR="004E5FF1" w:rsidRDefault="00E6237F">
            <w:r>
              <w:t>Grazer</w:t>
            </w:r>
          </w:p>
        </w:tc>
        <w:tc>
          <w:tcPr>
            <w:tcW w:w="2005" w:type="dxa"/>
          </w:tcPr>
          <w:p w14:paraId="000000A8" w14:textId="77777777" w:rsidR="004E5FF1" w:rsidRDefault="00E6237F">
            <w:proofErr w:type="spellStart"/>
            <w:r>
              <w:t>Plecoptera</w:t>
            </w:r>
            <w:proofErr w:type="spellEnd"/>
          </w:p>
        </w:tc>
        <w:tc>
          <w:tcPr>
            <w:tcW w:w="1689" w:type="dxa"/>
          </w:tcPr>
          <w:p w14:paraId="000000A9" w14:textId="77777777" w:rsidR="004E5FF1" w:rsidRDefault="00E6237F">
            <w:pPr>
              <w:jc w:val="center"/>
            </w:pPr>
            <w:r>
              <w:t>G1GRPLS3</w:t>
            </w:r>
          </w:p>
        </w:tc>
        <w:tc>
          <w:tcPr>
            <w:tcW w:w="1521" w:type="dxa"/>
          </w:tcPr>
          <w:p w14:paraId="000000AA" w14:textId="77777777" w:rsidR="004E5FF1" w:rsidRDefault="00E6237F">
            <w:r>
              <w:t>Stonefly</w:t>
            </w:r>
          </w:p>
        </w:tc>
      </w:tr>
      <w:tr w:rsidR="004E5FF1" w14:paraId="6C72302C" w14:textId="77777777">
        <w:tc>
          <w:tcPr>
            <w:tcW w:w="935" w:type="dxa"/>
          </w:tcPr>
          <w:p w14:paraId="000000AB" w14:textId="77777777" w:rsidR="004E5FF1" w:rsidRDefault="00E6237F">
            <w:pPr>
              <w:jc w:val="center"/>
            </w:pPr>
            <w:r>
              <w:t>4</w:t>
            </w:r>
          </w:p>
        </w:tc>
        <w:tc>
          <w:tcPr>
            <w:tcW w:w="860" w:type="dxa"/>
          </w:tcPr>
          <w:p w14:paraId="000000AC" w14:textId="77777777" w:rsidR="004E5FF1" w:rsidRDefault="00E6237F">
            <w:pPr>
              <w:jc w:val="center"/>
            </w:pPr>
            <w:r>
              <w:t>1</w:t>
            </w:r>
          </w:p>
        </w:tc>
        <w:tc>
          <w:tcPr>
            <w:tcW w:w="2340" w:type="dxa"/>
          </w:tcPr>
          <w:p w14:paraId="000000AD" w14:textId="77777777" w:rsidR="004E5FF1" w:rsidRDefault="00E6237F">
            <w:r>
              <w:t>Grazer</w:t>
            </w:r>
          </w:p>
        </w:tc>
        <w:tc>
          <w:tcPr>
            <w:tcW w:w="2005" w:type="dxa"/>
          </w:tcPr>
          <w:p w14:paraId="000000AE" w14:textId="77777777" w:rsidR="004E5FF1" w:rsidRDefault="00E6237F">
            <w:r>
              <w:t>Ephemeroptera</w:t>
            </w:r>
          </w:p>
        </w:tc>
        <w:tc>
          <w:tcPr>
            <w:tcW w:w="1689" w:type="dxa"/>
          </w:tcPr>
          <w:p w14:paraId="000000AF" w14:textId="77777777" w:rsidR="004E5FF1" w:rsidRDefault="00E6237F">
            <w:pPr>
              <w:jc w:val="center"/>
            </w:pPr>
            <w:r>
              <w:t>G1GREPS4</w:t>
            </w:r>
          </w:p>
        </w:tc>
        <w:tc>
          <w:tcPr>
            <w:tcW w:w="1521" w:type="dxa"/>
          </w:tcPr>
          <w:p w14:paraId="000000B0" w14:textId="77777777" w:rsidR="004E5FF1" w:rsidRDefault="00E6237F">
            <w:r>
              <w:t>Mayfly</w:t>
            </w:r>
          </w:p>
        </w:tc>
      </w:tr>
      <w:tr w:rsidR="004E5FF1" w14:paraId="73AF0C4E" w14:textId="77777777">
        <w:tc>
          <w:tcPr>
            <w:tcW w:w="935" w:type="dxa"/>
          </w:tcPr>
          <w:p w14:paraId="000000B1" w14:textId="77777777" w:rsidR="004E5FF1" w:rsidRDefault="00E6237F">
            <w:pPr>
              <w:jc w:val="center"/>
            </w:pPr>
            <w:r>
              <w:t>5</w:t>
            </w:r>
          </w:p>
        </w:tc>
        <w:tc>
          <w:tcPr>
            <w:tcW w:w="860" w:type="dxa"/>
          </w:tcPr>
          <w:p w14:paraId="000000B2" w14:textId="77777777" w:rsidR="004E5FF1" w:rsidRDefault="00E6237F">
            <w:pPr>
              <w:jc w:val="center"/>
            </w:pPr>
            <w:r>
              <w:t>1</w:t>
            </w:r>
          </w:p>
        </w:tc>
        <w:tc>
          <w:tcPr>
            <w:tcW w:w="2340" w:type="dxa"/>
          </w:tcPr>
          <w:p w14:paraId="000000B3" w14:textId="77777777" w:rsidR="004E5FF1" w:rsidRDefault="00E6237F">
            <w:r>
              <w:t>Collector</w:t>
            </w:r>
          </w:p>
        </w:tc>
        <w:tc>
          <w:tcPr>
            <w:tcW w:w="2005" w:type="dxa"/>
          </w:tcPr>
          <w:p w14:paraId="000000B4" w14:textId="77777777" w:rsidR="004E5FF1" w:rsidRDefault="00E6237F">
            <w:proofErr w:type="spellStart"/>
            <w:r>
              <w:t>Chironomidae</w:t>
            </w:r>
            <w:proofErr w:type="spellEnd"/>
          </w:p>
        </w:tc>
        <w:tc>
          <w:tcPr>
            <w:tcW w:w="1689" w:type="dxa"/>
          </w:tcPr>
          <w:p w14:paraId="000000B5" w14:textId="77777777" w:rsidR="004E5FF1" w:rsidRDefault="00E6237F">
            <w:pPr>
              <w:jc w:val="center"/>
            </w:pPr>
            <w:r>
              <w:t>G1COCHS5</w:t>
            </w:r>
          </w:p>
        </w:tc>
        <w:tc>
          <w:tcPr>
            <w:tcW w:w="1521" w:type="dxa"/>
          </w:tcPr>
          <w:p w14:paraId="000000B6" w14:textId="77777777" w:rsidR="004E5FF1" w:rsidRDefault="00E6237F">
            <w:r>
              <w:t>Midge</w:t>
            </w:r>
            <w:r>
              <w:rPr>
                <w:vertAlign w:val="superscript"/>
              </w:rPr>
              <w:t>2</w:t>
            </w:r>
          </w:p>
        </w:tc>
      </w:tr>
      <w:tr w:rsidR="004E5FF1" w14:paraId="1D780426" w14:textId="77777777">
        <w:tc>
          <w:tcPr>
            <w:tcW w:w="935" w:type="dxa"/>
          </w:tcPr>
          <w:p w14:paraId="000000B7" w14:textId="77777777" w:rsidR="004E5FF1" w:rsidRDefault="00E6237F">
            <w:pPr>
              <w:jc w:val="center"/>
            </w:pPr>
            <w:r>
              <w:t>6</w:t>
            </w:r>
          </w:p>
        </w:tc>
        <w:tc>
          <w:tcPr>
            <w:tcW w:w="860" w:type="dxa"/>
          </w:tcPr>
          <w:p w14:paraId="000000B8" w14:textId="77777777" w:rsidR="004E5FF1" w:rsidRDefault="00E6237F">
            <w:pPr>
              <w:jc w:val="center"/>
            </w:pPr>
            <w:r>
              <w:t>1</w:t>
            </w:r>
          </w:p>
        </w:tc>
        <w:tc>
          <w:tcPr>
            <w:tcW w:w="2340" w:type="dxa"/>
          </w:tcPr>
          <w:p w14:paraId="000000B9" w14:textId="77777777" w:rsidR="004E5FF1" w:rsidRDefault="00E6237F">
            <w:r>
              <w:t>Detritus</w:t>
            </w:r>
          </w:p>
        </w:tc>
        <w:tc>
          <w:tcPr>
            <w:tcW w:w="2005" w:type="dxa"/>
          </w:tcPr>
          <w:p w14:paraId="000000BA" w14:textId="77777777" w:rsidR="004E5FF1" w:rsidRDefault="00E6237F">
            <w:r>
              <w:t>Unidentified Plant</w:t>
            </w:r>
          </w:p>
        </w:tc>
        <w:tc>
          <w:tcPr>
            <w:tcW w:w="1689" w:type="dxa"/>
          </w:tcPr>
          <w:p w14:paraId="000000BB" w14:textId="77777777" w:rsidR="004E5FF1" w:rsidRDefault="00E6237F">
            <w:pPr>
              <w:jc w:val="center"/>
            </w:pPr>
            <w:r>
              <w:t>G1DEDES6</w:t>
            </w:r>
          </w:p>
        </w:tc>
        <w:tc>
          <w:tcPr>
            <w:tcW w:w="1521" w:type="dxa"/>
          </w:tcPr>
          <w:p w14:paraId="000000BC" w14:textId="77777777" w:rsidR="004E5FF1" w:rsidRDefault="00E6237F">
            <w:r>
              <w:t>Twig</w:t>
            </w:r>
          </w:p>
        </w:tc>
      </w:tr>
      <w:tr w:rsidR="004E5FF1" w14:paraId="2043EA5E" w14:textId="77777777">
        <w:tc>
          <w:tcPr>
            <w:tcW w:w="935" w:type="dxa"/>
          </w:tcPr>
          <w:p w14:paraId="000000BD" w14:textId="77777777" w:rsidR="004E5FF1" w:rsidRDefault="00E6237F">
            <w:pPr>
              <w:jc w:val="center"/>
            </w:pPr>
            <w:r>
              <w:t>7</w:t>
            </w:r>
          </w:p>
        </w:tc>
        <w:tc>
          <w:tcPr>
            <w:tcW w:w="860" w:type="dxa"/>
          </w:tcPr>
          <w:p w14:paraId="000000BE" w14:textId="77777777" w:rsidR="004E5FF1" w:rsidRDefault="00E6237F">
            <w:pPr>
              <w:jc w:val="center"/>
            </w:pPr>
            <w:r>
              <w:t>2</w:t>
            </w:r>
          </w:p>
        </w:tc>
        <w:tc>
          <w:tcPr>
            <w:tcW w:w="2340" w:type="dxa"/>
          </w:tcPr>
          <w:p w14:paraId="000000BF" w14:textId="77777777" w:rsidR="004E5FF1" w:rsidRDefault="00E6237F">
            <w:r>
              <w:t>Detritus</w:t>
            </w:r>
          </w:p>
        </w:tc>
        <w:tc>
          <w:tcPr>
            <w:tcW w:w="2005" w:type="dxa"/>
          </w:tcPr>
          <w:p w14:paraId="000000C0" w14:textId="77777777" w:rsidR="004E5FF1" w:rsidRDefault="00E6237F">
            <w:r>
              <w:t>Unidentified Plant</w:t>
            </w:r>
          </w:p>
        </w:tc>
        <w:tc>
          <w:tcPr>
            <w:tcW w:w="1689" w:type="dxa"/>
          </w:tcPr>
          <w:p w14:paraId="000000C1" w14:textId="77777777" w:rsidR="004E5FF1" w:rsidRDefault="00E6237F">
            <w:pPr>
              <w:jc w:val="center"/>
            </w:pPr>
            <w:r>
              <w:t>G2DEDES1</w:t>
            </w:r>
          </w:p>
        </w:tc>
        <w:tc>
          <w:tcPr>
            <w:tcW w:w="1521" w:type="dxa"/>
          </w:tcPr>
          <w:p w14:paraId="000000C2" w14:textId="77777777" w:rsidR="004E5FF1" w:rsidRDefault="00E6237F">
            <w:r>
              <w:t>Twig</w:t>
            </w:r>
          </w:p>
        </w:tc>
      </w:tr>
      <w:tr w:rsidR="004E5FF1" w14:paraId="6882D357" w14:textId="77777777">
        <w:tc>
          <w:tcPr>
            <w:tcW w:w="935" w:type="dxa"/>
          </w:tcPr>
          <w:p w14:paraId="000000C3" w14:textId="77777777" w:rsidR="004E5FF1" w:rsidRDefault="00E6237F">
            <w:pPr>
              <w:jc w:val="center"/>
            </w:pPr>
            <w:r>
              <w:t>8</w:t>
            </w:r>
          </w:p>
        </w:tc>
        <w:tc>
          <w:tcPr>
            <w:tcW w:w="860" w:type="dxa"/>
          </w:tcPr>
          <w:p w14:paraId="000000C4" w14:textId="77777777" w:rsidR="004E5FF1" w:rsidRDefault="00E6237F">
            <w:pPr>
              <w:jc w:val="center"/>
            </w:pPr>
            <w:r>
              <w:t>2</w:t>
            </w:r>
          </w:p>
        </w:tc>
        <w:tc>
          <w:tcPr>
            <w:tcW w:w="2340" w:type="dxa"/>
          </w:tcPr>
          <w:p w14:paraId="000000C5" w14:textId="77777777" w:rsidR="004E5FF1" w:rsidRDefault="00E6237F">
            <w:r>
              <w:t>Grazer</w:t>
            </w:r>
          </w:p>
        </w:tc>
        <w:tc>
          <w:tcPr>
            <w:tcW w:w="2005" w:type="dxa"/>
          </w:tcPr>
          <w:p w14:paraId="000000C6" w14:textId="77777777" w:rsidR="004E5FF1" w:rsidRDefault="00E6237F">
            <w:proofErr w:type="spellStart"/>
            <w:r>
              <w:t>Chironomidae</w:t>
            </w:r>
            <w:proofErr w:type="spellEnd"/>
          </w:p>
        </w:tc>
        <w:tc>
          <w:tcPr>
            <w:tcW w:w="1689" w:type="dxa"/>
          </w:tcPr>
          <w:p w14:paraId="000000C7" w14:textId="77777777" w:rsidR="004E5FF1" w:rsidRDefault="00E6237F">
            <w:pPr>
              <w:jc w:val="center"/>
            </w:pPr>
            <w:r>
              <w:t>G2GRCHS2</w:t>
            </w:r>
          </w:p>
        </w:tc>
        <w:tc>
          <w:tcPr>
            <w:tcW w:w="1521" w:type="dxa"/>
          </w:tcPr>
          <w:p w14:paraId="000000C8" w14:textId="77777777" w:rsidR="004E5FF1" w:rsidRDefault="00E6237F">
            <w:r>
              <w:t>Midge</w:t>
            </w:r>
          </w:p>
        </w:tc>
      </w:tr>
      <w:tr w:rsidR="004E5FF1" w14:paraId="7DF29D79" w14:textId="77777777">
        <w:tc>
          <w:tcPr>
            <w:tcW w:w="935" w:type="dxa"/>
          </w:tcPr>
          <w:p w14:paraId="000000C9" w14:textId="77777777" w:rsidR="004E5FF1" w:rsidRDefault="00E6237F">
            <w:pPr>
              <w:jc w:val="center"/>
            </w:pPr>
            <w:r>
              <w:t>9</w:t>
            </w:r>
          </w:p>
        </w:tc>
        <w:tc>
          <w:tcPr>
            <w:tcW w:w="860" w:type="dxa"/>
          </w:tcPr>
          <w:p w14:paraId="000000CA" w14:textId="77777777" w:rsidR="004E5FF1" w:rsidRDefault="00E6237F">
            <w:pPr>
              <w:jc w:val="center"/>
            </w:pPr>
            <w:r>
              <w:t>2</w:t>
            </w:r>
          </w:p>
        </w:tc>
        <w:tc>
          <w:tcPr>
            <w:tcW w:w="2340" w:type="dxa"/>
          </w:tcPr>
          <w:p w14:paraId="000000CB" w14:textId="77777777" w:rsidR="004E5FF1" w:rsidRDefault="00E6237F">
            <w:r>
              <w:t>Grazer</w:t>
            </w:r>
          </w:p>
        </w:tc>
        <w:tc>
          <w:tcPr>
            <w:tcW w:w="2005" w:type="dxa"/>
          </w:tcPr>
          <w:p w14:paraId="000000CC" w14:textId="77777777" w:rsidR="004E5FF1" w:rsidRDefault="00E6237F">
            <w:proofErr w:type="spellStart"/>
            <w:r>
              <w:t>Amphipoda</w:t>
            </w:r>
            <w:proofErr w:type="spellEnd"/>
          </w:p>
        </w:tc>
        <w:tc>
          <w:tcPr>
            <w:tcW w:w="1689" w:type="dxa"/>
          </w:tcPr>
          <w:p w14:paraId="000000CD" w14:textId="77777777" w:rsidR="004E5FF1" w:rsidRDefault="00E6237F">
            <w:pPr>
              <w:jc w:val="center"/>
            </w:pPr>
            <w:r>
              <w:t>G2GRAMS3</w:t>
            </w:r>
          </w:p>
        </w:tc>
        <w:tc>
          <w:tcPr>
            <w:tcW w:w="1521" w:type="dxa"/>
          </w:tcPr>
          <w:p w14:paraId="000000CE" w14:textId="77777777" w:rsidR="004E5FF1" w:rsidRDefault="00E6237F">
            <w:r>
              <w:t>Scud</w:t>
            </w:r>
            <w:r>
              <w:rPr>
                <w:vertAlign w:val="superscript"/>
              </w:rPr>
              <w:t>1</w:t>
            </w:r>
          </w:p>
        </w:tc>
      </w:tr>
      <w:tr w:rsidR="004E5FF1" w14:paraId="5F90283C" w14:textId="77777777">
        <w:tc>
          <w:tcPr>
            <w:tcW w:w="935" w:type="dxa"/>
          </w:tcPr>
          <w:p w14:paraId="000000CF" w14:textId="77777777" w:rsidR="004E5FF1" w:rsidRDefault="00E6237F">
            <w:pPr>
              <w:jc w:val="center"/>
            </w:pPr>
            <w:r>
              <w:t>10</w:t>
            </w:r>
          </w:p>
        </w:tc>
        <w:tc>
          <w:tcPr>
            <w:tcW w:w="860" w:type="dxa"/>
          </w:tcPr>
          <w:p w14:paraId="000000D0" w14:textId="77777777" w:rsidR="004E5FF1" w:rsidRDefault="00E6237F">
            <w:pPr>
              <w:jc w:val="center"/>
            </w:pPr>
            <w:r>
              <w:t>2</w:t>
            </w:r>
          </w:p>
        </w:tc>
        <w:tc>
          <w:tcPr>
            <w:tcW w:w="2340" w:type="dxa"/>
          </w:tcPr>
          <w:p w14:paraId="000000D1" w14:textId="77777777" w:rsidR="004E5FF1" w:rsidRDefault="00E6237F">
            <w:r>
              <w:t>Grazer</w:t>
            </w:r>
          </w:p>
        </w:tc>
        <w:tc>
          <w:tcPr>
            <w:tcW w:w="2005" w:type="dxa"/>
          </w:tcPr>
          <w:p w14:paraId="000000D2" w14:textId="77777777" w:rsidR="004E5FF1" w:rsidRDefault="00E6237F">
            <w:r>
              <w:t>Ephemeroptera</w:t>
            </w:r>
          </w:p>
        </w:tc>
        <w:tc>
          <w:tcPr>
            <w:tcW w:w="1689" w:type="dxa"/>
          </w:tcPr>
          <w:p w14:paraId="000000D3" w14:textId="77777777" w:rsidR="004E5FF1" w:rsidRDefault="00E6237F">
            <w:pPr>
              <w:jc w:val="center"/>
            </w:pPr>
            <w:r>
              <w:t>G2GREPS4</w:t>
            </w:r>
          </w:p>
        </w:tc>
        <w:tc>
          <w:tcPr>
            <w:tcW w:w="1521" w:type="dxa"/>
          </w:tcPr>
          <w:p w14:paraId="000000D4" w14:textId="77777777" w:rsidR="004E5FF1" w:rsidRDefault="00E6237F">
            <w:r>
              <w:t>Mayfly</w:t>
            </w:r>
          </w:p>
        </w:tc>
      </w:tr>
      <w:tr w:rsidR="004E5FF1" w14:paraId="38647A9C" w14:textId="77777777">
        <w:tc>
          <w:tcPr>
            <w:tcW w:w="935" w:type="dxa"/>
          </w:tcPr>
          <w:p w14:paraId="000000D5" w14:textId="77777777" w:rsidR="004E5FF1" w:rsidRDefault="00E6237F">
            <w:pPr>
              <w:jc w:val="center"/>
            </w:pPr>
            <w:r>
              <w:t>11</w:t>
            </w:r>
          </w:p>
        </w:tc>
        <w:tc>
          <w:tcPr>
            <w:tcW w:w="860" w:type="dxa"/>
          </w:tcPr>
          <w:p w14:paraId="000000D6" w14:textId="77777777" w:rsidR="004E5FF1" w:rsidRDefault="00E6237F">
            <w:pPr>
              <w:jc w:val="center"/>
            </w:pPr>
            <w:r>
              <w:t>2</w:t>
            </w:r>
          </w:p>
        </w:tc>
        <w:tc>
          <w:tcPr>
            <w:tcW w:w="2340" w:type="dxa"/>
          </w:tcPr>
          <w:p w14:paraId="000000D7" w14:textId="77777777" w:rsidR="004E5FF1" w:rsidRDefault="00E6237F">
            <w:r>
              <w:t>Grazer</w:t>
            </w:r>
          </w:p>
        </w:tc>
        <w:tc>
          <w:tcPr>
            <w:tcW w:w="2005" w:type="dxa"/>
          </w:tcPr>
          <w:p w14:paraId="000000D8" w14:textId="77777777" w:rsidR="004E5FF1" w:rsidRDefault="00E6237F">
            <w:proofErr w:type="spellStart"/>
            <w:r>
              <w:t>Plecoptera</w:t>
            </w:r>
            <w:proofErr w:type="spellEnd"/>
          </w:p>
        </w:tc>
        <w:tc>
          <w:tcPr>
            <w:tcW w:w="1689" w:type="dxa"/>
          </w:tcPr>
          <w:p w14:paraId="000000D9" w14:textId="77777777" w:rsidR="004E5FF1" w:rsidRDefault="00E6237F">
            <w:pPr>
              <w:jc w:val="center"/>
            </w:pPr>
            <w:r>
              <w:t>G2GRPLS5</w:t>
            </w:r>
          </w:p>
        </w:tc>
        <w:tc>
          <w:tcPr>
            <w:tcW w:w="1521" w:type="dxa"/>
          </w:tcPr>
          <w:p w14:paraId="000000DA" w14:textId="77777777" w:rsidR="004E5FF1" w:rsidRDefault="00E6237F">
            <w:r>
              <w:t>Stonefly</w:t>
            </w:r>
          </w:p>
        </w:tc>
      </w:tr>
      <w:tr w:rsidR="004E5FF1" w14:paraId="01C09355" w14:textId="77777777">
        <w:tc>
          <w:tcPr>
            <w:tcW w:w="935" w:type="dxa"/>
          </w:tcPr>
          <w:p w14:paraId="000000DB" w14:textId="77777777" w:rsidR="004E5FF1" w:rsidRDefault="00E6237F">
            <w:pPr>
              <w:jc w:val="center"/>
            </w:pPr>
            <w:r>
              <w:t>12</w:t>
            </w:r>
          </w:p>
        </w:tc>
        <w:tc>
          <w:tcPr>
            <w:tcW w:w="860" w:type="dxa"/>
          </w:tcPr>
          <w:p w14:paraId="000000DC" w14:textId="77777777" w:rsidR="004E5FF1" w:rsidRDefault="00E6237F">
            <w:pPr>
              <w:jc w:val="center"/>
            </w:pPr>
            <w:r>
              <w:t>2</w:t>
            </w:r>
          </w:p>
        </w:tc>
        <w:tc>
          <w:tcPr>
            <w:tcW w:w="2340" w:type="dxa"/>
          </w:tcPr>
          <w:p w14:paraId="000000DD" w14:textId="77777777" w:rsidR="004E5FF1" w:rsidRDefault="00E6237F">
            <w:r>
              <w:t>Producer</w:t>
            </w:r>
          </w:p>
        </w:tc>
        <w:tc>
          <w:tcPr>
            <w:tcW w:w="2005" w:type="dxa"/>
          </w:tcPr>
          <w:p w14:paraId="000000DE" w14:textId="77777777" w:rsidR="004E5FF1" w:rsidRDefault="00E6237F">
            <w:r>
              <w:t>Algae</w:t>
            </w:r>
          </w:p>
        </w:tc>
        <w:tc>
          <w:tcPr>
            <w:tcW w:w="1689" w:type="dxa"/>
          </w:tcPr>
          <w:p w14:paraId="000000DF" w14:textId="77777777" w:rsidR="004E5FF1" w:rsidRDefault="00E6237F">
            <w:pPr>
              <w:jc w:val="center"/>
            </w:pPr>
            <w:r>
              <w:t>G2PRALS6</w:t>
            </w:r>
          </w:p>
        </w:tc>
        <w:tc>
          <w:tcPr>
            <w:tcW w:w="1521" w:type="dxa"/>
          </w:tcPr>
          <w:p w14:paraId="000000E0" w14:textId="77777777" w:rsidR="004E5FF1" w:rsidRDefault="00E6237F">
            <w:r>
              <w:t>Algae</w:t>
            </w:r>
            <w:r>
              <w:rPr>
                <w:vertAlign w:val="superscript"/>
              </w:rPr>
              <w:t>3</w:t>
            </w:r>
          </w:p>
        </w:tc>
      </w:tr>
      <w:tr w:rsidR="004E5FF1" w14:paraId="53E0E37E" w14:textId="77777777">
        <w:tc>
          <w:tcPr>
            <w:tcW w:w="935" w:type="dxa"/>
          </w:tcPr>
          <w:p w14:paraId="000000E1" w14:textId="77777777" w:rsidR="004E5FF1" w:rsidRDefault="00E6237F">
            <w:pPr>
              <w:jc w:val="center"/>
            </w:pPr>
            <w:r>
              <w:t>13</w:t>
            </w:r>
          </w:p>
        </w:tc>
        <w:tc>
          <w:tcPr>
            <w:tcW w:w="860" w:type="dxa"/>
          </w:tcPr>
          <w:p w14:paraId="000000E2" w14:textId="77777777" w:rsidR="004E5FF1" w:rsidRDefault="00E6237F">
            <w:pPr>
              <w:jc w:val="center"/>
            </w:pPr>
            <w:r>
              <w:t>3</w:t>
            </w:r>
          </w:p>
        </w:tc>
        <w:tc>
          <w:tcPr>
            <w:tcW w:w="2340" w:type="dxa"/>
          </w:tcPr>
          <w:p w14:paraId="000000E3" w14:textId="77777777" w:rsidR="004E5FF1" w:rsidRDefault="00E6237F">
            <w:r>
              <w:t>Shredder</w:t>
            </w:r>
          </w:p>
        </w:tc>
        <w:tc>
          <w:tcPr>
            <w:tcW w:w="2005" w:type="dxa"/>
          </w:tcPr>
          <w:p w14:paraId="000000E4" w14:textId="77777777" w:rsidR="004E5FF1" w:rsidRDefault="00E6237F">
            <w:proofErr w:type="spellStart"/>
            <w:r>
              <w:t>Plecoptera</w:t>
            </w:r>
            <w:proofErr w:type="spellEnd"/>
          </w:p>
        </w:tc>
        <w:tc>
          <w:tcPr>
            <w:tcW w:w="1689" w:type="dxa"/>
          </w:tcPr>
          <w:p w14:paraId="000000E5" w14:textId="77777777" w:rsidR="004E5FF1" w:rsidRDefault="00E6237F">
            <w:pPr>
              <w:jc w:val="center"/>
            </w:pPr>
            <w:r>
              <w:t>G3SHPLS1</w:t>
            </w:r>
          </w:p>
        </w:tc>
        <w:tc>
          <w:tcPr>
            <w:tcW w:w="1521" w:type="dxa"/>
          </w:tcPr>
          <w:p w14:paraId="000000E6" w14:textId="77777777" w:rsidR="004E5FF1" w:rsidRDefault="00E6237F">
            <w:r>
              <w:t>Stonefly</w:t>
            </w:r>
          </w:p>
        </w:tc>
      </w:tr>
      <w:tr w:rsidR="004E5FF1" w14:paraId="75843AC7" w14:textId="77777777">
        <w:tc>
          <w:tcPr>
            <w:tcW w:w="935" w:type="dxa"/>
          </w:tcPr>
          <w:p w14:paraId="000000E7" w14:textId="77777777" w:rsidR="004E5FF1" w:rsidRDefault="00E6237F">
            <w:pPr>
              <w:jc w:val="center"/>
            </w:pPr>
            <w:r>
              <w:t>14</w:t>
            </w:r>
          </w:p>
        </w:tc>
        <w:tc>
          <w:tcPr>
            <w:tcW w:w="860" w:type="dxa"/>
          </w:tcPr>
          <w:p w14:paraId="000000E8" w14:textId="77777777" w:rsidR="004E5FF1" w:rsidRDefault="00E6237F">
            <w:pPr>
              <w:jc w:val="center"/>
            </w:pPr>
            <w:r>
              <w:t>3</w:t>
            </w:r>
          </w:p>
        </w:tc>
        <w:tc>
          <w:tcPr>
            <w:tcW w:w="2340" w:type="dxa"/>
          </w:tcPr>
          <w:p w14:paraId="000000E9" w14:textId="77777777" w:rsidR="004E5FF1" w:rsidRDefault="00E6237F">
            <w:r>
              <w:t>Collector</w:t>
            </w:r>
          </w:p>
        </w:tc>
        <w:tc>
          <w:tcPr>
            <w:tcW w:w="2005" w:type="dxa"/>
          </w:tcPr>
          <w:p w14:paraId="000000EA" w14:textId="77777777" w:rsidR="004E5FF1" w:rsidRDefault="00E6237F">
            <w:proofErr w:type="spellStart"/>
            <w:r>
              <w:t>Chironomidae</w:t>
            </w:r>
            <w:proofErr w:type="spellEnd"/>
          </w:p>
        </w:tc>
        <w:tc>
          <w:tcPr>
            <w:tcW w:w="1689" w:type="dxa"/>
          </w:tcPr>
          <w:p w14:paraId="000000EB" w14:textId="77777777" w:rsidR="004E5FF1" w:rsidRDefault="00E6237F">
            <w:pPr>
              <w:jc w:val="center"/>
            </w:pPr>
            <w:r>
              <w:t>G3COCHS2</w:t>
            </w:r>
          </w:p>
        </w:tc>
        <w:tc>
          <w:tcPr>
            <w:tcW w:w="1521" w:type="dxa"/>
          </w:tcPr>
          <w:p w14:paraId="000000EC" w14:textId="77777777" w:rsidR="004E5FF1" w:rsidRDefault="00E6237F">
            <w:r>
              <w:t>Midge</w:t>
            </w:r>
            <w:r>
              <w:rPr>
                <w:vertAlign w:val="superscript"/>
              </w:rPr>
              <w:t>4</w:t>
            </w:r>
          </w:p>
        </w:tc>
      </w:tr>
      <w:tr w:rsidR="004E5FF1" w14:paraId="6CCFEB9C" w14:textId="77777777">
        <w:tc>
          <w:tcPr>
            <w:tcW w:w="935" w:type="dxa"/>
          </w:tcPr>
          <w:p w14:paraId="000000ED" w14:textId="77777777" w:rsidR="004E5FF1" w:rsidRDefault="00E6237F">
            <w:pPr>
              <w:jc w:val="center"/>
            </w:pPr>
            <w:r>
              <w:t>15</w:t>
            </w:r>
          </w:p>
        </w:tc>
        <w:tc>
          <w:tcPr>
            <w:tcW w:w="860" w:type="dxa"/>
          </w:tcPr>
          <w:p w14:paraId="000000EE" w14:textId="77777777" w:rsidR="004E5FF1" w:rsidRDefault="00E6237F">
            <w:pPr>
              <w:jc w:val="center"/>
            </w:pPr>
            <w:r>
              <w:t>3</w:t>
            </w:r>
          </w:p>
        </w:tc>
        <w:tc>
          <w:tcPr>
            <w:tcW w:w="2340" w:type="dxa"/>
          </w:tcPr>
          <w:p w14:paraId="000000EF" w14:textId="77777777" w:rsidR="004E5FF1" w:rsidRDefault="00E6237F">
            <w:r>
              <w:t>Shredder</w:t>
            </w:r>
          </w:p>
        </w:tc>
        <w:tc>
          <w:tcPr>
            <w:tcW w:w="2005" w:type="dxa"/>
          </w:tcPr>
          <w:p w14:paraId="000000F0" w14:textId="77777777" w:rsidR="004E5FF1" w:rsidRDefault="00E6237F">
            <w:r>
              <w:t>Ephemeroptera</w:t>
            </w:r>
          </w:p>
        </w:tc>
        <w:tc>
          <w:tcPr>
            <w:tcW w:w="1689" w:type="dxa"/>
          </w:tcPr>
          <w:p w14:paraId="000000F1" w14:textId="77777777" w:rsidR="004E5FF1" w:rsidRDefault="00E6237F">
            <w:pPr>
              <w:jc w:val="center"/>
            </w:pPr>
            <w:r>
              <w:t>G3SHEPS3</w:t>
            </w:r>
          </w:p>
        </w:tc>
        <w:tc>
          <w:tcPr>
            <w:tcW w:w="1521" w:type="dxa"/>
          </w:tcPr>
          <w:p w14:paraId="000000F2" w14:textId="77777777" w:rsidR="004E5FF1" w:rsidRDefault="00E6237F">
            <w:r>
              <w:t>Mayfly</w:t>
            </w:r>
          </w:p>
        </w:tc>
      </w:tr>
      <w:tr w:rsidR="004E5FF1" w14:paraId="7F8EC1AB" w14:textId="77777777">
        <w:tc>
          <w:tcPr>
            <w:tcW w:w="935" w:type="dxa"/>
          </w:tcPr>
          <w:p w14:paraId="000000F3" w14:textId="77777777" w:rsidR="004E5FF1" w:rsidRDefault="00E6237F">
            <w:pPr>
              <w:jc w:val="center"/>
            </w:pPr>
            <w:r>
              <w:t>16</w:t>
            </w:r>
          </w:p>
        </w:tc>
        <w:tc>
          <w:tcPr>
            <w:tcW w:w="860" w:type="dxa"/>
          </w:tcPr>
          <w:p w14:paraId="000000F4" w14:textId="77777777" w:rsidR="004E5FF1" w:rsidRDefault="00E6237F">
            <w:pPr>
              <w:jc w:val="center"/>
            </w:pPr>
            <w:r>
              <w:t>3</w:t>
            </w:r>
          </w:p>
        </w:tc>
        <w:tc>
          <w:tcPr>
            <w:tcW w:w="2340" w:type="dxa"/>
          </w:tcPr>
          <w:p w14:paraId="000000F5" w14:textId="77777777" w:rsidR="004E5FF1" w:rsidRDefault="00E6237F">
            <w:r>
              <w:t>Producer</w:t>
            </w:r>
          </w:p>
        </w:tc>
        <w:tc>
          <w:tcPr>
            <w:tcW w:w="2005" w:type="dxa"/>
          </w:tcPr>
          <w:p w14:paraId="000000F6" w14:textId="77777777" w:rsidR="004E5FF1" w:rsidRDefault="00E6237F">
            <w:r>
              <w:t>Algae</w:t>
            </w:r>
          </w:p>
        </w:tc>
        <w:tc>
          <w:tcPr>
            <w:tcW w:w="1689" w:type="dxa"/>
          </w:tcPr>
          <w:p w14:paraId="000000F7" w14:textId="77777777" w:rsidR="004E5FF1" w:rsidRDefault="00E6237F">
            <w:pPr>
              <w:jc w:val="center"/>
            </w:pPr>
            <w:r>
              <w:t>G3PRALS4</w:t>
            </w:r>
          </w:p>
        </w:tc>
        <w:tc>
          <w:tcPr>
            <w:tcW w:w="1521" w:type="dxa"/>
          </w:tcPr>
          <w:p w14:paraId="000000F8" w14:textId="77777777" w:rsidR="004E5FF1" w:rsidRDefault="00E6237F">
            <w:r>
              <w:t>Algae</w:t>
            </w:r>
          </w:p>
        </w:tc>
      </w:tr>
      <w:tr w:rsidR="004E5FF1" w14:paraId="22A8C305" w14:textId="77777777">
        <w:tc>
          <w:tcPr>
            <w:tcW w:w="935" w:type="dxa"/>
          </w:tcPr>
          <w:p w14:paraId="000000F9" w14:textId="77777777" w:rsidR="004E5FF1" w:rsidRDefault="00E6237F">
            <w:pPr>
              <w:jc w:val="center"/>
            </w:pPr>
            <w:r>
              <w:t>17</w:t>
            </w:r>
          </w:p>
        </w:tc>
        <w:tc>
          <w:tcPr>
            <w:tcW w:w="860" w:type="dxa"/>
          </w:tcPr>
          <w:p w14:paraId="000000FA" w14:textId="77777777" w:rsidR="004E5FF1" w:rsidRDefault="00E6237F">
            <w:pPr>
              <w:jc w:val="center"/>
            </w:pPr>
            <w:r>
              <w:t>3</w:t>
            </w:r>
          </w:p>
        </w:tc>
        <w:tc>
          <w:tcPr>
            <w:tcW w:w="2340" w:type="dxa"/>
          </w:tcPr>
          <w:p w14:paraId="000000FB" w14:textId="77777777" w:rsidR="004E5FF1" w:rsidRDefault="00E6237F">
            <w:r>
              <w:t>Detritivore</w:t>
            </w:r>
          </w:p>
        </w:tc>
        <w:tc>
          <w:tcPr>
            <w:tcW w:w="2005" w:type="dxa"/>
          </w:tcPr>
          <w:p w14:paraId="000000FC" w14:textId="77777777" w:rsidR="004E5FF1" w:rsidRDefault="00E6237F">
            <w:proofErr w:type="spellStart"/>
            <w:r>
              <w:t>Amphipoda</w:t>
            </w:r>
            <w:proofErr w:type="spellEnd"/>
          </w:p>
        </w:tc>
        <w:tc>
          <w:tcPr>
            <w:tcW w:w="1689" w:type="dxa"/>
          </w:tcPr>
          <w:p w14:paraId="000000FD" w14:textId="77777777" w:rsidR="004E5FF1" w:rsidRDefault="00E6237F">
            <w:pPr>
              <w:jc w:val="center"/>
            </w:pPr>
            <w:r>
              <w:t>G3DEAMS5</w:t>
            </w:r>
          </w:p>
        </w:tc>
        <w:tc>
          <w:tcPr>
            <w:tcW w:w="1521" w:type="dxa"/>
          </w:tcPr>
          <w:p w14:paraId="000000FE" w14:textId="77777777" w:rsidR="004E5FF1" w:rsidRDefault="00E6237F">
            <w:r>
              <w:t>Scud</w:t>
            </w:r>
            <w:r>
              <w:rPr>
                <w:vertAlign w:val="superscript"/>
              </w:rPr>
              <w:t>1</w:t>
            </w:r>
          </w:p>
        </w:tc>
      </w:tr>
      <w:tr w:rsidR="004E5FF1" w14:paraId="3F4E6112" w14:textId="77777777">
        <w:tc>
          <w:tcPr>
            <w:tcW w:w="935" w:type="dxa"/>
          </w:tcPr>
          <w:p w14:paraId="000000FF" w14:textId="77777777" w:rsidR="004E5FF1" w:rsidRDefault="00E6237F">
            <w:pPr>
              <w:jc w:val="center"/>
            </w:pPr>
            <w:r>
              <w:t>18</w:t>
            </w:r>
          </w:p>
        </w:tc>
        <w:tc>
          <w:tcPr>
            <w:tcW w:w="860" w:type="dxa"/>
          </w:tcPr>
          <w:p w14:paraId="00000100" w14:textId="77777777" w:rsidR="004E5FF1" w:rsidRDefault="00E6237F">
            <w:pPr>
              <w:jc w:val="center"/>
            </w:pPr>
            <w:r>
              <w:t>3</w:t>
            </w:r>
          </w:p>
        </w:tc>
        <w:tc>
          <w:tcPr>
            <w:tcW w:w="2340" w:type="dxa"/>
          </w:tcPr>
          <w:p w14:paraId="00000101" w14:textId="77777777" w:rsidR="004E5FF1" w:rsidRDefault="00E6237F">
            <w:r>
              <w:t>Apex Predator</w:t>
            </w:r>
          </w:p>
        </w:tc>
        <w:tc>
          <w:tcPr>
            <w:tcW w:w="2005" w:type="dxa"/>
          </w:tcPr>
          <w:p w14:paraId="00000102" w14:textId="77777777" w:rsidR="004E5FF1" w:rsidRDefault="00E6237F">
            <w:r>
              <w:t>Salmonidae</w:t>
            </w:r>
          </w:p>
        </w:tc>
        <w:tc>
          <w:tcPr>
            <w:tcW w:w="1689" w:type="dxa"/>
          </w:tcPr>
          <w:p w14:paraId="00000103" w14:textId="77777777" w:rsidR="004E5FF1" w:rsidRDefault="00E6237F">
            <w:pPr>
              <w:jc w:val="center"/>
            </w:pPr>
            <w:r>
              <w:t>G3APSAS6</w:t>
            </w:r>
          </w:p>
        </w:tc>
        <w:tc>
          <w:tcPr>
            <w:tcW w:w="1521" w:type="dxa"/>
          </w:tcPr>
          <w:p w14:paraId="00000104" w14:textId="77777777" w:rsidR="004E5FF1" w:rsidRDefault="00E6237F">
            <w:r>
              <w:t>Brown Trout</w:t>
            </w:r>
          </w:p>
        </w:tc>
      </w:tr>
      <w:tr w:rsidR="004E5FF1" w14:paraId="3CEEC99A" w14:textId="77777777">
        <w:tc>
          <w:tcPr>
            <w:tcW w:w="935" w:type="dxa"/>
          </w:tcPr>
          <w:p w14:paraId="00000105" w14:textId="77777777" w:rsidR="004E5FF1" w:rsidRDefault="00E6237F">
            <w:pPr>
              <w:jc w:val="center"/>
            </w:pPr>
            <w:r>
              <w:t>19</w:t>
            </w:r>
          </w:p>
        </w:tc>
        <w:tc>
          <w:tcPr>
            <w:tcW w:w="860" w:type="dxa"/>
          </w:tcPr>
          <w:p w14:paraId="00000106" w14:textId="77777777" w:rsidR="004E5FF1" w:rsidRDefault="00E6237F">
            <w:pPr>
              <w:jc w:val="center"/>
            </w:pPr>
            <w:r>
              <w:t>4</w:t>
            </w:r>
          </w:p>
        </w:tc>
        <w:tc>
          <w:tcPr>
            <w:tcW w:w="2340" w:type="dxa"/>
          </w:tcPr>
          <w:p w14:paraId="00000107" w14:textId="77777777" w:rsidR="004E5FF1" w:rsidRDefault="00E6237F">
            <w:r>
              <w:t>Producer</w:t>
            </w:r>
          </w:p>
        </w:tc>
        <w:tc>
          <w:tcPr>
            <w:tcW w:w="2005" w:type="dxa"/>
          </w:tcPr>
          <w:p w14:paraId="00000108" w14:textId="77777777" w:rsidR="004E5FF1" w:rsidRDefault="00E6237F">
            <w:r>
              <w:t>Algae</w:t>
            </w:r>
          </w:p>
        </w:tc>
        <w:tc>
          <w:tcPr>
            <w:tcW w:w="1689" w:type="dxa"/>
          </w:tcPr>
          <w:p w14:paraId="00000109" w14:textId="77777777" w:rsidR="004E5FF1" w:rsidRDefault="00E6237F">
            <w:pPr>
              <w:jc w:val="center"/>
            </w:pPr>
            <w:r>
              <w:t>G4PRALS1</w:t>
            </w:r>
          </w:p>
        </w:tc>
        <w:tc>
          <w:tcPr>
            <w:tcW w:w="1521" w:type="dxa"/>
          </w:tcPr>
          <w:p w14:paraId="0000010A" w14:textId="77777777" w:rsidR="004E5FF1" w:rsidRDefault="00E6237F">
            <w:r>
              <w:t>Algae</w:t>
            </w:r>
            <w:r>
              <w:rPr>
                <w:vertAlign w:val="superscript"/>
              </w:rPr>
              <w:t>3</w:t>
            </w:r>
          </w:p>
        </w:tc>
      </w:tr>
      <w:tr w:rsidR="004E5FF1" w14:paraId="2FB8FF86" w14:textId="77777777">
        <w:tc>
          <w:tcPr>
            <w:tcW w:w="935" w:type="dxa"/>
          </w:tcPr>
          <w:p w14:paraId="0000010B" w14:textId="77777777" w:rsidR="004E5FF1" w:rsidRDefault="00E6237F">
            <w:pPr>
              <w:jc w:val="center"/>
            </w:pPr>
            <w:r>
              <w:t>20</w:t>
            </w:r>
          </w:p>
        </w:tc>
        <w:tc>
          <w:tcPr>
            <w:tcW w:w="860" w:type="dxa"/>
          </w:tcPr>
          <w:p w14:paraId="0000010C" w14:textId="77777777" w:rsidR="004E5FF1" w:rsidRDefault="00E6237F">
            <w:pPr>
              <w:jc w:val="center"/>
            </w:pPr>
            <w:r>
              <w:t>4</w:t>
            </w:r>
          </w:p>
        </w:tc>
        <w:tc>
          <w:tcPr>
            <w:tcW w:w="2340" w:type="dxa"/>
          </w:tcPr>
          <w:p w14:paraId="0000010D" w14:textId="77777777" w:rsidR="004E5FF1" w:rsidRDefault="00E6237F">
            <w:r>
              <w:t>Grazer</w:t>
            </w:r>
          </w:p>
        </w:tc>
        <w:tc>
          <w:tcPr>
            <w:tcW w:w="2005" w:type="dxa"/>
          </w:tcPr>
          <w:p w14:paraId="0000010E" w14:textId="77777777" w:rsidR="004E5FF1" w:rsidRDefault="00E6237F">
            <w:r>
              <w:t>Ephemeroptera</w:t>
            </w:r>
          </w:p>
        </w:tc>
        <w:tc>
          <w:tcPr>
            <w:tcW w:w="1689" w:type="dxa"/>
          </w:tcPr>
          <w:p w14:paraId="0000010F" w14:textId="77777777" w:rsidR="004E5FF1" w:rsidRDefault="00E6237F">
            <w:pPr>
              <w:jc w:val="center"/>
            </w:pPr>
            <w:r>
              <w:t>G4GREPS2</w:t>
            </w:r>
          </w:p>
        </w:tc>
        <w:tc>
          <w:tcPr>
            <w:tcW w:w="1521" w:type="dxa"/>
          </w:tcPr>
          <w:p w14:paraId="00000110" w14:textId="77777777" w:rsidR="004E5FF1" w:rsidRDefault="00E6237F">
            <w:r>
              <w:t>Mayfly</w:t>
            </w:r>
            <w:r>
              <w:rPr>
                <w:vertAlign w:val="superscript"/>
              </w:rPr>
              <w:t>5</w:t>
            </w:r>
          </w:p>
        </w:tc>
      </w:tr>
      <w:tr w:rsidR="004E5FF1" w14:paraId="672F84B4" w14:textId="77777777">
        <w:tc>
          <w:tcPr>
            <w:tcW w:w="935" w:type="dxa"/>
          </w:tcPr>
          <w:p w14:paraId="00000111" w14:textId="77777777" w:rsidR="004E5FF1" w:rsidRDefault="00E6237F">
            <w:pPr>
              <w:jc w:val="center"/>
            </w:pPr>
            <w:r>
              <w:t>21</w:t>
            </w:r>
          </w:p>
        </w:tc>
        <w:tc>
          <w:tcPr>
            <w:tcW w:w="860" w:type="dxa"/>
          </w:tcPr>
          <w:p w14:paraId="00000112" w14:textId="77777777" w:rsidR="004E5FF1" w:rsidRDefault="00E6237F">
            <w:pPr>
              <w:jc w:val="center"/>
            </w:pPr>
            <w:r>
              <w:t>4</w:t>
            </w:r>
          </w:p>
        </w:tc>
        <w:tc>
          <w:tcPr>
            <w:tcW w:w="2340" w:type="dxa"/>
          </w:tcPr>
          <w:p w14:paraId="00000113" w14:textId="77777777" w:rsidR="004E5FF1" w:rsidRDefault="00E6237F">
            <w:r>
              <w:t>Detritus</w:t>
            </w:r>
          </w:p>
        </w:tc>
        <w:tc>
          <w:tcPr>
            <w:tcW w:w="2005" w:type="dxa"/>
          </w:tcPr>
          <w:p w14:paraId="00000114" w14:textId="77777777" w:rsidR="004E5FF1" w:rsidRDefault="00E6237F">
            <w:r>
              <w:t>Unidentified Plant</w:t>
            </w:r>
          </w:p>
        </w:tc>
        <w:tc>
          <w:tcPr>
            <w:tcW w:w="1689" w:type="dxa"/>
          </w:tcPr>
          <w:p w14:paraId="00000115" w14:textId="77777777" w:rsidR="004E5FF1" w:rsidRDefault="00E6237F">
            <w:pPr>
              <w:jc w:val="center"/>
            </w:pPr>
            <w:r>
              <w:t>G4DEDES3</w:t>
            </w:r>
          </w:p>
        </w:tc>
        <w:tc>
          <w:tcPr>
            <w:tcW w:w="1521" w:type="dxa"/>
          </w:tcPr>
          <w:p w14:paraId="00000116" w14:textId="77777777" w:rsidR="004E5FF1" w:rsidRDefault="00E6237F">
            <w:r>
              <w:t>Twig</w:t>
            </w:r>
            <w:r>
              <w:rPr>
                <w:vertAlign w:val="superscript"/>
              </w:rPr>
              <w:t>6</w:t>
            </w:r>
          </w:p>
        </w:tc>
      </w:tr>
      <w:tr w:rsidR="004E5FF1" w14:paraId="2502E31B" w14:textId="77777777">
        <w:tc>
          <w:tcPr>
            <w:tcW w:w="935" w:type="dxa"/>
          </w:tcPr>
          <w:p w14:paraId="00000117" w14:textId="77777777" w:rsidR="004E5FF1" w:rsidRDefault="00E6237F">
            <w:pPr>
              <w:jc w:val="center"/>
            </w:pPr>
            <w:r>
              <w:t>22</w:t>
            </w:r>
          </w:p>
        </w:tc>
        <w:tc>
          <w:tcPr>
            <w:tcW w:w="860" w:type="dxa"/>
          </w:tcPr>
          <w:p w14:paraId="00000118" w14:textId="77777777" w:rsidR="004E5FF1" w:rsidRDefault="00E6237F">
            <w:pPr>
              <w:jc w:val="center"/>
            </w:pPr>
            <w:r>
              <w:t>4</w:t>
            </w:r>
          </w:p>
        </w:tc>
        <w:tc>
          <w:tcPr>
            <w:tcW w:w="2340" w:type="dxa"/>
          </w:tcPr>
          <w:p w14:paraId="00000119" w14:textId="77777777" w:rsidR="004E5FF1" w:rsidRDefault="00E6237F">
            <w:r>
              <w:t>Grazer</w:t>
            </w:r>
          </w:p>
        </w:tc>
        <w:tc>
          <w:tcPr>
            <w:tcW w:w="2005" w:type="dxa"/>
          </w:tcPr>
          <w:p w14:paraId="0000011A" w14:textId="77777777" w:rsidR="004E5FF1" w:rsidRDefault="00E6237F">
            <w:proofErr w:type="spellStart"/>
            <w:r>
              <w:t>Chironomidae</w:t>
            </w:r>
            <w:proofErr w:type="spellEnd"/>
          </w:p>
        </w:tc>
        <w:tc>
          <w:tcPr>
            <w:tcW w:w="1689" w:type="dxa"/>
          </w:tcPr>
          <w:p w14:paraId="0000011B" w14:textId="77777777" w:rsidR="004E5FF1" w:rsidRDefault="00E6237F">
            <w:pPr>
              <w:jc w:val="center"/>
            </w:pPr>
            <w:r>
              <w:t>G4GRCHS4</w:t>
            </w:r>
          </w:p>
        </w:tc>
        <w:tc>
          <w:tcPr>
            <w:tcW w:w="1521" w:type="dxa"/>
          </w:tcPr>
          <w:p w14:paraId="0000011C" w14:textId="77777777" w:rsidR="004E5FF1" w:rsidRDefault="00E6237F">
            <w:r>
              <w:t>Midge</w:t>
            </w:r>
            <w:r>
              <w:rPr>
                <w:vertAlign w:val="superscript"/>
              </w:rPr>
              <w:t>4</w:t>
            </w:r>
          </w:p>
        </w:tc>
      </w:tr>
      <w:tr w:rsidR="004E5FF1" w14:paraId="7ACF43FE" w14:textId="77777777">
        <w:tc>
          <w:tcPr>
            <w:tcW w:w="935" w:type="dxa"/>
          </w:tcPr>
          <w:p w14:paraId="0000011D" w14:textId="77777777" w:rsidR="004E5FF1" w:rsidRDefault="00E6237F">
            <w:pPr>
              <w:jc w:val="center"/>
            </w:pPr>
            <w:r>
              <w:t>23</w:t>
            </w:r>
          </w:p>
        </w:tc>
        <w:tc>
          <w:tcPr>
            <w:tcW w:w="860" w:type="dxa"/>
          </w:tcPr>
          <w:p w14:paraId="0000011E" w14:textId="77777777" w:rsidR="004E5FF1" w:rsidRDefault="00E6237F">
            <w:pPr>
              <w:jc w:val="center"/>
            </w:pPr>
            <w:r>
              <w:t>5</w:t>
            </w:r>
          </w:p>
        </w:tc>
        <w:tc>
          <w:tcPr>
            <w:tcW w:w="2340" w:type="dxa"/>
          </w:tcPr>
          <w:p w14:paraId="0000011F" w14:textId="77777777" w:rsidR="004E5FF1" w:rsidRDefault="00E6237F">
            <w:r>
              <w:t>Detritus</w:t>
            </w:r>
          </w:p>
        </w:tc>
        <w:tc>
          <w:tcPr>
            <w:tcW w:w="2005" w:type="dxa"/>
          </w:tcPr>
          <w:p w14:paraId="00000120" w14:textId="77777777" w:rsidR="004E5FF1" w:rsidRDefault="00E6237F">
            <w:r>
              <w:t>Unidentified Plant</w:t>
            </w:r>
          </w:p>
        </w:tc>
        <w:tc>
          <w:tcPr>
            <w:tcW w:w="1689" w:type="dxa"/>
          </w:tcPr>
          <w:p w14:paraId="00000121" w14:textId="77777777" w:rsidR="004E5FF1" w:rsidRDefault="00E6237F">
            <w:pPr>
              <w:jc w:val="center"/>
            </w:pPr>
            <w:r>
              <w:t>G5DEDES1</w:t>
            </w:r>
          </w:p>
        </w:tc>
        <w:tc>
          <w:tcPr>
            <w:tcW w:w="1521" w:type="dxa"/>
          </w:tcPr>
          <w:p w14:paraId="00000122" w14:textId="77777777" w:rsidR="004E5FF1" w:rsidRDefault="00E6237F">
            <w:r>
              <w:t>Twig</w:t>
            </w:r>
            <w:r>
              <w:rPr>
                <w:vertAlign w:val="superscript"/>
              </w:rPr>
              <w:t>6</w:t>
            </w:r>
          </w:p>
        </w:tc>
      </w:tr>
      <w:tr w:rsidR="004E5FF1" w14:paraId="7C706885" w14:textId="77777777">
        <w:tc>
          <w:tcPr>
            <w:tcW w:w="935" w:type="dxa"/>
          </w:tcPr>
          <w:p w14:paraId="00000123" w14:textId="77777777" w:rsidR="004E5FF1" w:rsidRDefault="00E6237F">
            <w:pPr>
              <w:jc w:val="center"/>
            </w:pPr>
            <w:r>
              <w:t>24</w:t>
            </w:r>
          </w:p>
        </w:tc>
        <w:tc>
          <w:tcPr>
            <w:tcW w:w="860" w:type="dxa"/>
          </w:tcPr>
          <w:p w14:paraId="00000124" w14:textId="77777777" w:rsidR="004E5FF1" w:rsidRDefault="00E6237F">
            <w:pPr>
              <w:jc w:val="center"/>
            </w:pPr>
            <w:r>
              <w:t>5</w:t>
            </w:r>
          </w:p>
        </w:tc>
        <w:tc>
          <w:tcPr>
            <w:tcW w:w="2340" w:type="dxa"/>
          </w:tcPr>
          <w:p w14:paraId="00000125" w14:textId="77777777" w:rsidR="004E5FF1" w:rsidRDefault="00E6237F">
            <w:r>
              <w:t>Producer</w:t>
            </w:r>
          </w:p>
        </w:tc>
        <w:tc>
          <w:tcPr>
            <w:tcW w:w="2005" w:type="dxa"/>
          </w:tcPr>
          <w:p w14:paraId="00000126" w14:textId="77777777" w:rsidR="004E5FF1" w:rsidRDefault="00E6237F">
            <w:r>
              <w:t>Algae</w:t>
            </w:r>
          </w:p>
        </w:tc>
        <w:tc>
          <w:tcPr>
            <w:tcW w:w="1689" w:type="dxa"/>
          </w:tcPr>
          <w:p w14:paraId="00000127" w14:textId="77777777" w:rsidR="004E5FF1" w:rsidRDefault="00E6237F">
            <w:pPr>
              <w:jc w:val="center"/>
            </w:pPr>
            <w:r>
              <w:t>G5PRALS2</w:t>
            </w:r>
          </w:p>
        </w:tc>
        <w:tc>
          <w:tcPr>
            <w:tcW w:w="1521" w:type="dxa"/>
          </w:tcPr>
          <w:p w14:paraId="00000128" w14:textId="77777777" w:rsidR="004E5FF1" w:rsidRDefault="00E6237F">
            <w:r>
              <w:t>Algae</w:t>
            </w:r>
          </w:p>
        </w:tc>
      </w:tr>
      <w:tr w:rsidR="004E5FF1" w14:paraId="7F66C341" w14:textId="77777777">
        <w:tc>
          <w:tcPr>
            <w:tcW w:w="935" w:type="dxa"/>
          </w:tcPr>
          <w:p w14:paraId="00000129" w14:textId="77777777" w:rsidR="004E5FF1" w:rsidRDefault="00E6237F">
            <w:pPr>
              <w:jc w:val="center"/>
            </w:pPr>
            <w:r>
              <w:t>25</w:t>
            </w:r>
          </w:p>
        </w:tc>
        <w:tc>
          <w:tcPr>
            <w:tcW w:w="860" w:type="dxa"/>
          </w:tcPr>
          <w:p w14:paraId="0000012A" w14:textId="77777777" w:rsidR="004E5FF1" w:rsidRDefault="00E6237F">
            <w:pPr>
              <w:jc w:val="center"/>
            </w:pPr>
            <w:r>
              <w:t>5</w:t>
            </w:r>
          </w:p>
        </w:tc>
        <w:tc>
          <w:tcPr>
            <w:tcW w:w="2340" w:type="dxa"/>
          </w:tcPr>
          <w:p w14:paraId="0000012B" w14:textId="77777777" w:rsidR="004E5FF1" w:rsidRDefault="00E6237F">
            <w:r>
              <w:t>Shredder</w:t>
            </w:r>
          </w:p>
        </w:tc>
        <w:tc>
          <w:tcPr>
            <w:tcW w:w="2005" w:type="dxa"/>
          </w:tcPr>
          <w:p w14:paraId="0000012C" w14:textId="77777777" w:rsidR="004E5FF1" w:rsidRDefault="00E6237F">
            <w:proofErr w:type="spellStart"/>
            <w:r>
              <w:t>Trichoptera</w:t>
            </w:r>
            <w:proofErr w:type="spellEnd"/>
          </w:p>
        </w:tc>
        <w:tc>
          <w:tcPr>
            <w:tcW w:w="1689" w:type="dxa"/>
          </w:tcPr>
          <w:p w14:paraId="0000012D" w14:textId="77777777" w:rsidR="004E5FF1" w:rsidRDefault="00E6237F">
            <w:pPr>
              <w:jc w:val="center"/>
            </w:pPr>
            <w:r>
              <w:t>G5SHTRS3</w:t>
            </w:r>
          </w:p>
        </w:tc>
        <w:tc>
          <w:tcPr>
            <w:tcW w:w="1521" w:type="dxa"/>
          </w:tcPr>
          <w:p w14:paraId="0000012E" w14:textId="77777777" w:rsidR="004E5FF1" w:rsidRDefault="00E6237F">
            <w:r>
              <w:t>Caddisfly</w:t>
            </w:r>
          </w:p>
        </w:tc>
      </w:tr>
      <w:tr w:rsidR="004E5FF1" w14:paraId="245D8814" w14:textId="77777777">
        <w:tc>
          <w:tcPr>
            <w:tcW w:w="935" w:type="dxa"/>
            <w:tcBorders>
              <w:bottom w:val="single" w:sz="4" w:space="0" w:color="000000"/>
            </w:tcBorders>
          </w:tcPr>
          <w:p w14:paraId="0000012F" w14:textId="77777777" w:rsidR="004E5FF1" w:rsidRDefault="00E6237F">
            <w:pPr>
              <w:jc w:val="center"/>
            </w:pPr>
            <w:r>
              <w:t>26</w:t>
            </w:r>
          </w:p>
        </w:tc>
        <w:tc>
          <w:tcPr>
            <w:tcW w:w="860" w:type="dxa"/>
            <w:tcBorders>
              <w:bottom w:val="single" w:sz="4" w:space="0" w:color="000000"/>
            </w:tcBorders>
          </w:tcPr>
          <w:p w14:paraId="00000130" w14:textId="77777777" w:rsidR="004E5FF1" w:rsidRDefault="00E6237F">
            <w:pPr>
              <w:jc w:val="center"/>
            </w:pPr>
            <w:r>
              <w:t>5</w:t>
            </w:r>
          </w:p>
        </w:tc>
        <w:tc>
          <w:tcPr>
            <w:tcW w:w="2340" w:type="dxa"/>
            <w:tcBorders>
              <w:bottom w:val="single" w:sz="4" w:space="0" w:color="000000"/>
            </w:tcBorders>
          </w:tcPr>
          <w:p w14:paraId="00000131" w14:textId="77777777" w:rsidR="004E5FF1" w:rsidRDefault="00E6237F">
            <w:r>
              <w:t>Grazer</w:t>
            </w:r>
          </w:p>
        </w:tc>
        <w:tc>
          <w:tcPr>
            <w:tcW w:w="2005" w:type="dxa"/>
            <w:tcBorders>
              <w:bottom w:val="single" w:sz="4" w:space="0" w:color="000000"/>
            </w:tcBorders>
          </w:tcPr>
          <w:p w14:paraId="00000132" w14:textId="77777777" w:rsidR="004E5FF1" w:rsidRDefault="00E6237F">
            <w:proofErr w:type="spellStart"/>
            <w:r>
              <w:t>Chironomidae</w:t>
            </w:r>
            <w:proofErr w:type="spellEnd"/>
          </w:p>
        </w:tc>
        <w:tc>
          <w:tcPr>
            <w:tcW w:w="1689" w:type="dxa"/>
            <w:tcBorders>
              <w:bottom w:val="single" w:sz="4" w:space="0" w:color="000000"/>
            </w:tcBorders>
          </w:tcPr>
          <w:p w14:paraId="00000133" w14:textId="77777777" w:rsidR="004E5FF1" w:rsidRDefault="00E6237F">
            <w:pPr>
              <w:jc w:val="center"/>
            </w:pPr>
            <w:r>
              <w:t>G5GRCHS4</w:t>
            </w:r>
          </w:p>
        </w:tc>
        <w:tc>
          <w:tcPr>
            <w:tcW w:w="1521" w:type="dxa"/>
            <w:tcBorders>
              <w:bottom w:val="single" w:sz="4" w:space="0" w:color="000000"/>
            </w:tcBorders>
          </w:tcPr>
          <w:p w14:paraId="00000134" w14:textId="77777777" w:rsidR="004E5FF1" w:rsidRDefault="00E6237F">
            <w:r>
              <w:t>Midge</w:t>
            </w:r>
            <w:r>
              <w:rPr>
                <w:vertAlign w:val="superscript"/>
              </w:rPr>
              <w:t>5</w:t>
            </w:r>
          </w:p>
        </w:tc>
      </w:tr>
    </w:tbl>
    <w:p w14:paraId="00000135" w14:textId="77777777" w:rsidR="004E5FF1" w:rsidRDefault="00E6237F">
      <w:r>
        <w:rPr>
          <w:vertAlign w:val="superscript"/>
        </w:rPr>
        <w:t>1</w:t>
      </w:r>
      <w:r>
        <w:t xml:space="preserve"> Amphipod samples that were pooled by the instructor after drying to ensure that the minimum quantity requirement was met</w:t>
      </w:r>
    </w:p>
    <w:p w14:paraId="00000136" w14:textId="77777777" w:rsidR="004E5FF1" w:rsidRDefault="00E6237F">
      <w:r>
        <w:rPr>
          <w:vertAlign w:val="superscript"/>
        </w:rPr>
        <w:t>2</w:t>
      </w:r>
      <w:r>
        <w:t xml:space="preserve"> Sample included a single midge that did not meet the minimum size requirements, but also appeared to be a different species from other samples, so this sample was omitted from further analysis</w:t>
      </w:r>
    </w:p>
    <w:p w14:paraId="00000137" w14:textId="77777777" w:rsidR="004E5FF1" w:rsidRDefault="00E6237F">
      <w:r>
        <w:rPr>
          <w:vertAlign w:val="superscript"/>
        </w:rPr>
        <w:t>3</w:t>
      </w:r>
      <w:r>
        <w:t xml:space="preserve"> Algal samples that were pooled by the instructor after drying to ensure that the minimum quantity requirement was met</w:t>
      </w:r>
    </w:p>
    <w:p w14:paraId="00000138" w14:textId="77777777" w:rsidR="004E5FF1" w:rsidRDefault="00E6237F">
      <w:r>
        <w:rPr>
          <w:vertAlign w:val="superscript"/>
        </w:rPr>
        <w:t>4</w:t>
      </w:r>
      <w:r>
        <w:t xml:space="preserve"> Midge samples that were pooled by the instructor after drying to ensure that the minimum quantity requirement was met</w:t>
      </w:r>
    </w:p>
    <w:p w14:paraId="00000139" w14:textId="77777777" w:rsidR="004E5FF1" w:rsidRDefault="00E6237F">
      <w:r>
        <w:rPr>
          <w:vertAlign w:val="superscript"/>
        </w:rPr>
        <w:t>5</w:t>
      </w:r>
      <w:r>
        <w:t xml:space="preserve"> Misidentified samples – these samples were the same species of stonefly, not midges, and were pooled by the instructor after drying</w:t>
      </w:r>
    </w:p>
    <w:p w14:paraId="0000013A" w14:textId="77777777" w:rsidR="004E5FF1" w:rsidRDefault="00E6237F">
      <w:r>
        <w:rPr>
          <w:vertAlign w:val="superscript"/>
        </w:rPr>
        <w:t>6</w:t>
      </w:r>
      <w:r>
        <w:t xml:space="preserve"> Detritus samples that were pooled by the instructor after drying to ensure that the minimum quantity requirement was met</w:t>
      </w:r>
    </w:p>
    <w:p w14:paraId="0000013B" w14:textId="77777777" w:rsidR="004E5FF1" w:rsidRDefault="004E5FF1"/>
    <w:p w14:paraId="0000013C" w14:textId="77777777" w:rsidR="004E5FF1" w:rsidRDefault="004E5FF1"/>
    <w:p w14:paraId="0000013D" w14:textId="77777777" w:rsidR="004E5FF1" w:rsidRDefault="00E6237F">
      <w:r>
        <w:t>Table 2. Corrected δ</w:t>
      </w:r>
      <w:r>
        <w:rPr>
          <w:vertAlign w:val="superscript"/>
        </w:rPr>
        <w:t>13</w:t>
      </w:r>
      <w:r>
        <w:t>C (VPDB) and δ</w:t>
      </w:r>
      <w:r>
        <w:rPr>
          <w:vertAlign w:val="superscript"/>
        </w:rPr>
        <w:t>15</w:t>
      </w:r>
      <w:r>
        <w:t>N (air) values for 19 biological samples collected by students for this laboratory exercise. δ</w:t>
      </w:r>
      <w:r>
        <w:rPr>
          <w:vertAlign w:val="superscript"/>
        </w:rPr>
        <w:t>13</w:t>
      </w:r>
      <w:r>
        <w:t xml:space="preserve">C values are negative as a result of fractionation. Percent concentrations of C and N, taxonomic identifiers, and presumed trophic levels are also provided. </w:t>
      </w:r>
    </w:p>
    <w:tbl>
      <w:tblPr>
        <w:tblStyle w:val="a0"/>
        <w:tblW w:w="8740" w:type="dxa"/>
        <w:tblBorders>
          <w:top w:val="nil"/>
          <w:left w:val="nil"/>
          <w:bottom w:val="nil"/>
          <w:right w:val="nil"/>
          <w:insideH w:val="nil"/>
          <w:insideV w:val="nil"/>
        </w:tblBorders>
        <w:tblLayout w:type="fixed"/>
        <w:tblLook w:val="0400" w:firstRow="0" w:lastRow="0" w:firstColumn="0" w:lastColumn="0" w:noHBand="0" w:noVBand="1"/>
      </w:tblPr>
      <w:tblGrid>
        <w:gridCol w:w="1407"/>
        <w:gridCol w:w="1327"/>
        <w:gridCol w:w="2341"/>
        <w:gridCol w:w="1130"/>
        <w:gridCol w:w="1007"/>
        <w:gridCol w:w="764"/>
        <w:gridCol w:w="764"/>
      </w:tblGrid>
      <w:tr w:rsidR="004E5FF1" w14:paraId="333A3DA9" w14:textId="77777777">
        <w:tc>
          <w:tcPr>
            <w:tcW w:w="1407" w:type="dxa"/>
            <w:tcBorders>
              <w:top w:val="single" w:sz="4" w:space="0" w:color="000000"/>
              <w:bottom w:val="single" w:sz="4" w:space="0" w:color="000000"/>
            </w:tcBorders>
          </w:tcPr>
          <w:p w14:paraId="0000013E" w14:textId="77777777" w:rsidR="004E5FF1" w:rsidRDefault="00E6237F">
            <w:r>
              <w:t>Sample ID</w:t>
            </w:r>
          </w:p>
        </w:tc>
        <w:tc>
          <w:tcPr>
            <w:tcW w:w="1327" w:type="dxa"/>
            <w:tcBorders>
              <w:top w:val="single" w:sz="4" w:space="0" w:color="000000"/>
              <w:bottom w:val="single" w:sz="4" w:space="0" w:color="000000"/>
            </w:tcBorders>
          </w:tcPr>
          <w:p w14:paraId="0000013F" w14:textId="77777777" w:rsidR="004E5FF1" w:rsidRDefault="00E6237F">
            <w:r>
              <w:t>Identifier</w:t>
            </w:r>
          </w:p>
        </w:tc>
        <w:tc>
          <w:tcPr>
            <w:tcW w:w="2341" w:type="dxa"/>
            <w:tcBorders>
              <w:top w:val="single" w:sz="4" w:space="0" w:color="000000"/>
              <w:bottom w:val="single" w:sz="4" w:space="0" w:color="000000"/>
            </w:tcBorders>
          </w:tcPr>
          <w:p w14:paraId="00000140" w14:textId="77777777" w:rsidR="004E5FF1" w:rsidRDefault="00E6237F">
            <w:r>
              <w:t>Trophic Level</w:t>
            </w:r>
          </w:p>
        </w:tc>
        <w:tc>
          <w:tcPr>
            <w:tcW w:w="1130" w:type="dxa"/>
            <w:tcBorders>
              <w:top w:val="single" w:sz="4" w:space="0" w:color="000000"/>
              <w:bottom w:val="single" w:sz="4" w:space="0" w:color="000000"/>
            </w:tcBorders>
          </w:tcPr>
          <w:p w14:paraId="00000141" w14:textId="77777777" w:rsidR="004E5FF1" w:rsidRDefault="00E6237F">
            <w:r>
              <w:t>δ</w:t>
            </w:r>
            <w:r>
              <w:rPr>
                <w:vertAlign w:val="superscript"/>
              </w:rPr>
              <w:t>13</w:t>
            </w:r>
            <w:r>
              <w:t xml:space="preserve">C  </w:t>
            </w:r>
          </w:p>
        </w:tc>
        <w:tc>
          <w:tcPr>
            <w:tcW w:w="1007" w:type="dxa"/>
            <w:tcBorders>
              <w:top w:val="single" w:sz="4" w:space="0" w:color="000000"/>
              <w:bottom w:val="single" w:sz="4" w:space="0" w:color="000000"/>
            </w:tcBorders>
          </w:tcPr>
          <w:p w14:paraId="00000142" w14:textId="77777777" w:rsidR="004E5FF1" w:rsidRDefault="00E6237F">
            <w:r>
              <w:t>δ</w:t>
            </w:r>
            <w:r>
              <w:rPr>
                <w:vertAlign w:val="superscript"/>
              </w:rPr>
              <w:t>15</w:t>
            </w:r>
            <w:r>
              <w:t>N</w:t>
            </w:r>
          </w:p>
        </w:tc>
        <w:tc>
          <w:tcPr>
            <w:tcW w:w="764" w:type="dxa"/>
            <w:tcBorders>
              <w:top w:val="single" w:sz="4" w:space="0" w:color="000000"/>
              <w:bottom w:val="single" w:sz="4" w:space="0" w:color="000000"/>
            </w:tcBorders>
          </w:tcPr>
          <w:p w14:paraId="00000143" w14:textId="77777777" w:rsidR="004E5FF1" w:rsidRDefault="00E6237F">
            <w:r>
              <w:t>%C</w:t>
            </w:r>
          </w:p>
        </w:tc>
        <w:tc>
          <w:tcPr>
            <w:tcW w:w="764" w:type="dxa"/>
            <w:tcBorders>
              <w:top w:val="single" w:sz="4" w:space="0" w:color="000000"/>
              <w:bottom w:val="single" w:sz="4" w:space="0" w:color="000000"/>
            </w:tcBorders>
          </w:tcPr>
          <w:p w14:paraId="00000144" w14:textId="77777777" w:rsidR="004E5FF1" w:rsidRDefault="00E6237F">
            <w:r>
              <w:t>%N</w:t>
            </w:r>
          </w:p>
        </w:tc>
      </w:tr>
      <w:tr w:rsidR="004E5FF1" w14:paraId="5C5C406E" w14:textId="77777777">
        <w:tc>
          <w:tcPr>
            <w:tcW w:w="1407" w:type="dxa"/>
            <w:tcBorders>
              <w:top w:val="single" w:sz="4" w:space="0" w:color="000000"/>
            </w:tcBorders>
          </w:tcPr>
          <w:p w14:paraId="00000145" w14:textId="77777777" w:rsidR="004E5FF1" w:rsidRDefault="00E6237F">
            <w:r>
              <w:t>G1PAANS1</w:t>
            </w:r>
          </w:p>
        </w:tc>
        <w:tc>
          <w:tcPr>
            <w:tcW w:w="1327" w:type="dxa"/>
            <w:tcBorders>
              <w:top w:val="single" w:sz="4" w:space="0" w:color="000000"/>
            </w:tcBorders>
          </w:tcPr>
          <w:p w14:paraId="00000146" w14:textId="77777777" w:rsidR="004E5FF1" w:rsidRDefault="00E6237F">
            <w:r>
              <w:t>Leech</w:t>
            </w:r>
          </w:p>
        </w:tc>
        <w:tc>
          <w:tcPr>
            <w:tcW w:w="2341" w:type="dxa"/>
            <w:tcBorders>
              <w:top w:val="single" w:sz="4" w:space="0" w:color="000000"/>
            </w:tcBorders>
          </w:tcPr>
          <w:p w14:paraId="00000147" w14:textId="77777777" w:rsidR="004E5FF1" w:rsidRDefault="00E6237F">
            <w:r>
              <w:t>Secondary Consumer</w:t>
            </w:r>
          </w:p>
        </w:tc>
        <w:tc>
          <w:tcPr>
            <w:tcW w:w="1130" w:type="dxa"/>
            <w:tcBorders>
              <w:top w:val="single" w:sz="4" w:space="0" w:color="000000"/>
            </w:tcBorders>
          </w:tcPr>
          <w:p w14:paraId="00000148" w14:textId="77777777" w:rsidR="004E5FF1" w:rsidRDefault="00E6237F">
            <w:r>
              <w:t>-23.0996</w:t>
            </w:r>
          </w:p>
        </w:tc>
        <w:tc>
          <w:tcPr>
            <w:tcW w:w="1007" w:type="dxa"/>
            <w:tcBorders>
              <w:top w:val="single" w:sz="4" w:space="0" w:color="000000"/>
            </w:tcBorders>
          </w:tcPr>
          <w:p w14:paraId="00000149" w14:textId="77777777" w:rsidR="004E5FF1" w:rsidRDefault="00E6237F">
            <w:r>
              <w:t>8.4066</w:t>
            </w:r>
          </w:p>
        </w:tc>
        <w:tc>
          <w:tcPr>
            <w:tcW w:w="764" w:type="dxa"/>
            <w:tcBorders>
              <w:top w:val="single" w:sz="4" w:space="0" w:color="000000"/>
            </w:tcBorders>
          </w:tcPr>
          <w:p w14:paraId="0000014A" w14:textId="77777777" w:rsidR="004E5FF1" w:rsidRDefault="00E6237F">
            <w:r>
              <w:t>40.30</w:t>
            </w:r>
          </w:p>
        </w:tc>
        <w:tc>
          <w:tcPr>
            <w:tcW w:w="764" w:type="dxa"/>
            <w:tcBorders>
              <w:top w:val="single" w:sz="4" w:space="0" w:color="000000"/>
            </w:tcBorders>
          </w:tcPr>
          <w:p w14:paraId="0000014B" w14:textId="77777777" w:rsidR="004E5FF1" w:rsidRDefault="00E6237F">
            <w:r>
              <w:t>9.19</w:t>
            </w:r>
          </w:p>
        </w:tc>
      </w:tr>
      <w:tr w:rsidR="004E5FF1" w14:paraId="5A20931A" w14:textId="77777777">
        <w:tc>
          <w:tcPr>
            <w:tcW w:w="1407" w:type="dxa"/>
          </w:tcPr>
          <w:p w14:paraId="0000014C" w14:textId="77777777" w:rsidR="004E5FF1" w:rsidRDefault="00E6237F">
            <w:r>
              <w:t>G1GRAMS2, G2GRAMS3,</w:t>
            </w:r>
          </w:p>
          <w:p w14:paraId="0000014D" w14:textId="77777777" w:rsidR="004E5FF1" w:rsidRDefault="00E6237F">
            <w:r>
              <w:t xml:space="preserve">G3DEAMS5 pooled </w:t>
            </w:r>
          </w:p>
        </w:tc>
        <w:tc>
          <w:tcPr>
            <w:tcW w:w="1327" w:type="dxa"/>
          </w:tcPr>
          <w:p w14:paraId="0000014E" w14:textId="77777777" w:rsidR="004E5FF1" w:rsidRDefault="00E6237F">
            <w:r>
              <w:t>Amphipods</w:t>
            </w:r>
          </w:p>
        </w:tc>
        <w:tc>
          <w:tcPr>
            <w:tcW w:w="2341" w:type="dxa"/>
          </w:tcPr>
          <w:p w14:paraId="0000014F" w14:textId="77777777" w:rsidR="004E5FF1" w:rsidRDefault="00E6237F">
            <w:r>
              <w:t>Detritivore</w:t>
            </w:r>
          </w:p>
        </w:tc>
        <w:tc>
          <w:tcPr>
            <w:tcW w:w="1130" w:type="dxa"/>
          </w:tcPr>
          <w:p w14:paraId="00000150" w14:textId="77777777" w:rsidR="004E5FF1" w:rsidRDefault="00E6237F">
            <w:r>
              <w:t>-19.3656</w:t>
            </w:r>
          </w:p>
        </w:tc>
        <w:tc>
          <w:tcPr>
            <w:tcW w:w="1007" w:type="dxa"/>
          </w:tcPr>
          <w:p w14:paraId="00000151" w14:textId="77777777" w:rsidR="004E5FF1" w:rsidRDefault="00E6237F">
            <w:r>
              <w:t>8.8039</w:t>
            </w:r>
          </w:p>
        </w:tc>
        <w:tc>
          <w:tcPr>
            <w:tcW w:w="764" w:type="dxa"/>
          </w:tcPr>
          <w:p w14:paraId="00000152" w14:textId="77777777" w:rsidR="004E5FF1" w:rsidRDefault="00E6237F">
            <w:r>
              <w:t>40.25</w:t>
            </w:r>
          </w:p>
        </w:tc>
        <w:tc>
          <w:tcPr>
            <w:tcW w:w="764" w:type="dxa"/>
          </w:tcPr>
          <w:p w14:paraId="00000153" w14:textId="77777777" w:rsidR="004E5FF1" w:rsidRDefault="00E6237F">
            <w:r>
              <w:t>8.10</w:t>
            </w:r>
          </w:p>
        </w:tc>
      </w:tr>
      <w:tr w:rsidR="004E5FF1" w14:paraId="2EB82FCD" w14:textId="77777777">
        <w:tc>
          <w:tcPr>
            <w:tcW w:w="1407" w:type="dxa"/>
          </w:tcPr>
          <w:p w14:paraId="00000154" w14:textId="77777777" w:rsidR="004E5FF1" w:rsidRDefault="00E6237F">
            <w:r>
              <w:t>G1GRPLS3</w:t>
            </w:r>
          </w:p>
        </w:tc>
        <w:tc>
          <w:tcPr>
            <w:tcW w:w="1327" w:type="dxa"/>
          </w:tcPr>
          <w:p w14:paraId="00000155" w14:textId="77777777" w:rsidR="004E5FF1" w:rsidRDefault="00E6237F">
            <w:r>
              <w:t>Stoneflies</w:t>
            </w:r>
          </w:p>
        </w:tc>
        <w:tc>
          <w:tcPr>
            <w:tcW w:w="2341" w:type="dxa"/>
          </w:tcPr>
          <w:p w14:paraId="00000156" w14:textId="77777777" w:rsidR="004E5FF1" w:rsidRDefault="00E6237F">
            <w:r>
              <w:t>Herbivore/Detritivore</w:t>
            </w:r>
          </w:p>
        </w:tc>
        <w:tc>
          <w:tcPr>
            <w:tcW w:w="1130" w:type="dxa"/>
          </w:tcPr>
          <w:p w14:paraId="00000157" w14:textId="77777777" w:rsidR="004E5FF1" w:rsidRDefault="00E6237F">
            <w:r>
              <w:t>-26.5808</w:t>
            </w:r>
          </w:p>
        </w:tc>
        <w:tc>
          <w:tcPr>
            <w:tcW w:w="1007" w:type="dxa"/>
          </w:tcPr>
          <w:p w14:paraId="00000158" w14:textId="77777777" w:rsidR="004E5FF1" w:rsidRDefault="00E6237F">
            <w:r>
              <w:t>9.4175</w:t>
            </w:r>
          </w:p>
        </w:tc>
        <w:tc>
          <w:tcPr>
            <w:tcW w:w="764" w:type="dxa"/>
          </w:tcPr>
          <w:p w14:paraId="00000159" w14:textId="77777777" w:rsidR="004E5FF1" w:rsidRDefault="00E6237F">
            <w:r>
              <w:t>50.19</w:t>
            </w:r>
          </w:p>
        </w:tc>
        <w:tc>
          <w:tcPr>
            <w:tcW w:w="764" w:type="dxa"/>
          </w:tcPr>
          <w:p w14:paraId="0000015A" w14:textId="77777777" w:rsidR="004E5FF1" w:rsidRDefault="00E6237F">
            <w:r>
              <w:t>10.32</w:t>
            </w:r>
          </w:p>
        </w:tc>
      </w:tr>
      <w:tr w:rsidR="004E5FF1" w14:paraId="6B0E9FC4" w14:textId="77777777">
        <w:tc>
          <w:tcPr>
            <w:tcW w:w="1407" w:type="dxa"/>
          </w:tcPr>
          <w:p w14:paraId="0000015B" w14:textId="77777777" w:rsidR="004E5FF1" w:rsidRDefault="00E6237F">
            <w:r>
              <w:t>G1GREPS4</w:t>
            </w:r>
          </w:p>
        </w:tc>
        <w:tc>
          <w:tcPr>
            <w:tcW w:w="1327" w:type="dxa"/>
          </w:tcPr>
          <w:p w14:paraId="0000015C" w14:textId="77777777" w:rsidR="004E5FF1" w:rsidRDefault="00E6237F">
            <w:r>
              <w:t>Mayflies</w:t>
            </w:r>
          </w:p>
        </w:tc>
        <w:tc>
          <w:tcPr>
            <w:tcW w:w="2341" w:type="dxa"/>
          </w:tcPr>
          <w:p w14:paraId="0000015D" w14:textId="77777777" w:rsidR="004E5FF1" w:rsidRDefault="00E6237F">
            <w:r>
              <w:t>Herbivore</w:t>
            </w:r>
          </w:p>
        </w:tc>
        <w:tc>
          <w:tcPr>
            <w:tcW w:w="1130" w:type="dxa"/>
          </w:tcPr>
          <w:p w14:paraId="0000015E" w14:textId="77777777" w:rsidR="004E5FF1" w:rsidRDefault="00E6237F">
            <w:r>
              <w:t>-24.3762</w:t>
            </w:r>
          </w:p>
        </w:tc>
        <w:tc>
          <w:tcPr>
            <w:tcW w:w="1007" w:type="dxa"/>
          </w:tcPr>
          <w:p w14:paraId="0000015F" w14:textId="77777777" w:rsidR="004E5FF1" w:rsidRDefault="00E6237F">
            <w:r>
              <w:t>8.0686</w:t>
            </w:r>
          </w:p>
        </w:tc>
        <w:tc>
          <w:tcPr>
            <w:tcW w:w="764" w:type="dxa"/>
          </w:tcPr>
          <w:p w14:paraId="00000160" w14:textId="77777777" w:rsidR="004E5FF1" w:rsidRDefault="00E6237F">
            <w:r>
              <w:t>48.65</w:t>
            </w:r>
          </w:p>
        </w:tc>
        <w:tc>
          <w:tcPr>
            <w:tcW w:w="764" w:type="dxa"/>
          </w:tcPr>
          <w:p w14:paraId="00000161" w14:textId="77777777" w:rsidR="004E5FF1" w:rsidRDefault="00E6237F">
            <w:r>
              <w:t>10.43</w:t>
            </w:r>
          </w:p>
        </w:tc>
      </w:tr>
      <w:tr w:rsidR="004E5FF1" w14:paraId="2B14094E" w14:textId="77777777">
        <w:tc>
          <w:tcPr>
            <w:tcW w:w="1407" w:type="dxa"/>
          </w:tcPr>
          <w:p w14:paraId="00000162" w14:textId="77777777" w:rsidR="004E5FF1" w:rsidRDefault="00E6237F">
            <w:r>
              <w:t>G1DEDES6</w:t>
            </w:r>
          </w:p>
        </w:tc>
        <w:tc>
          <w:tcPr>
            <w:tcW w:w="1327" w:type="dxa"/>
          </w:tcPr>
          <w:p w14:paraId="00000163" w14:textId="77777777" w:rsidR="004E5FF1" w:rsidRDefault="00E6237F">
            <w:r>
              <w:t>Wood</w:t>
            </w:r>
          </w:p>
        </w:tc>
        <w:tc>
          <w:tcPr>
            <w:tcW w:w="2341" w:type="dxa"/>
          </w:tcPr>
          <w:p w14:paraId="00000164" w14:textId="77777777" w:rsidR="004E5FF1" w:rsidRDefault="00E6237F">
            <w:r>
              <w:t>Detritus</w:t>
            </w:r>
          </w:p>
        </w:tc>
        <w:tc>
          <w:tcPr>
            <w:tcW w:w="1130" w:type="dxa"/>
          </w:tcPr>
          <w:p w14:paraId="00000165" w14:textId="77777777" w:rsidR="004E5FF1" w:rsidRDefault="00E6237F">
            <w:r>
              <w:t>-18.8707</w:t>
            </w:r>
          </w:p>
        </w:tc>
        <w:tc>
          <w:tcPr>
            <w:tcW w:w="1007" w:type="dxa"/>
          </w:tcPr>
          <w:p w14:paraId="00000166" w14:textId="77777777" w:rsidR="004E5FF1" w:rsidRDefault="00E6237F">
            <w:r>
              <w:t>19.8014</w:t>
            </w:r>
          </w:p>
        </w:tc>
        <w:tc>
          <w:tcPr>
            <w:tcW w:w="764" w:type="dxa"/>
          </w:tcPr>
          <w:p w14:paraId="00000167" w14:textId="77777777" w:rsidR="004E5FF1" w:rsidRDefault="00E6237F">
            <w:r>
              <w:t>49.35</w:t>
            </w:r>
          </w:p>
        </w:tc>
        <w:tc>
          <w:tcPr>
            <w:tcW w:w="764" w:type="dxa"/>
          </w:tcPr>
          <w:p w14:paraId="00000168" w14:textId="77777777" w:rsidR="004E5FF1" w:rsidRDefault="00E6237F">
            <w:r>
              <w:t>0.92</w:t>
            </w:r>
          </w:p>
        </w:tc>
      </w:tr>
      <w:tr w:rsidR="004E5FF1" w14:paraId="3AB5CCC7" w14:textId="77777777">
        <w:tc>
          <w:tcPr>
            <w:tcW w:w="1407" w:type="dxa"/>
          </w:tcPr>
          <w:p w14:paraId="00000169" w14:textId="77777777" w:rsidR="004E5FF1" w:rsidRDefault="00E6237F">
            <w:r>
              <w:t>G4DEDES3, G5DEDES1 pooled</w:t>
            </w:r>
          </w:p>
        </w:tc>
        <w:tc>
          <w:tcPr>
            <w:tcW w:w="1327" w:type="dxa"/>
          </w:tcPr>
          <w:p w14:paraId="0000016A" w14:textId="77777777" w:rsidR="004E5FF1" w:rsidRDefault="00E6237F">
            <w:r>
              <w:t>Wood</w:t>
            </w:r>
          </w:p>
        </w:tc>
        <w:tc>
          <w:tcPr>
            <w:tcW w:w="2341" w:type="dxa"/>
          </w:tcPr>
          <w:p w14:paraId="0000016B" w14:textId="77777777" w:rsidR="004E5FF1" w:rsidRDefault="00E6237F">
            <w:r>
              <w:t>Detritus</w:t>
            </w:r>
          </w:p>
        </w:tc>
        <w:tc>
          <w:tcPr>
            <w:tcW w:w="1130" w:type="dxa"/>
          </w:tcPr>
          <w:p w14:paraId="0000016C" w14:textId="77777777" w:rsidR="004E5FF1" w:rsidRDefault="00E6237F">
            <w:r>
              <w:t>-23.1492</w:t>
            </w:r>
          </w:p>
        </w:tc>
        <w:tc>
          <w:tcPr>
            <w:tcW w:w="1007" w:type="dxa"/>
          </w:tcPr>
          <w:p w14:paraId="0000016D" w14:textId="77777777" w:rsidR="004E5FF1" w:rsidRDefault="00E6237F">
            <w:r>
              <w:t>10.4616</w:t>
            </w:r>
          </w:p>
        </w:tc>
        <w:tc>
          <w:tcPr>
            <w:tcW w:w="764" w:type="dxa"/>
          </w:tcPr>
          <w:p w14:paraId="0000016E" w14:textId="77777777" w:rsidR="004E5FF1" w:rsidRDefault="00E6237F">
            <w:r>
              <w:t>44.40</w:t>
            </w:r>
          </w:p>
        </w:tc>
        <w:tc>
          <w:tcPr>
            <w:tcW w:w="764" w:type="dxa"/>
          </w:tcPr>
          <w:p w14:paraId="0000016F" w14:textId="77777777" w:rsidR="004E5FF1" w:rsidRDefault="00E6237F">
            <w:r>
              <w:t>1.83</w:t>
            </w:r>
          </w:p>
        </w:tc>
      </w:tr>
      <w:tr w:rsidR="004E5FF1" w14:paraId="6B7DC728" w14:textId="77777777">
        <w:tc>
          <w:tcPr>
            <w:tcW w:w="1407" w:type="dxa"/>
          </w:tcPr>
          <w:p w14:paraId="00000170" w14:textId="77777777" w:rsidR="004E5FF1" w:rsidRDefault="00E6237F">
            <w:r>
              <w:t>G5PRALS2</w:t>
            </w:r>
          </w:p>
        </w:tc>
        <w:tc>
          <w:tcPr>
            <w:tcW w:w="1327" w:type="dxa"/>
          </w:tcPr>
          <w:p w14:paraId="00000171" w14:textId="77777777" w:rsidR="004E5FF1" w:rsidRDefault="00E6237F">
            <w:r>
              <w:t>Algae</w:t>
            </w:r>
          </w:p>
        </w:tc>
        <w:tc>
          <w:tcPr>
            <w:tcW w:w="2341" w:type="dxa"/>
          </w:tcPr>
          <w:p w14:paraId="00000172" w14:textId="77777777" w:rsidR="004E5FF1" w:rsidRDefault="00E6237F">
            <w:r>
              <w:t>Primary Producer</w:t>
            </w:r>
          </w:p>
        </w:tc>
        <w:tc>
          <w:tcPr>
            <w:tcW w:w="1130" w:type="dxa"/>
          </w:tcPr>
          <w:p w14:paraId="00000173" w14:textId="77777777" w:rsidR="004E5FF1" w:rsidRDefault="00E6237F">
            <w:r>
              <w:t>-24.3774</w:t>
            </w:r>
          </w:p>
        </w:tc>
        <w:tc>
          <w:tcPr>
            <w:tcW w:w="1007" w:type="dxa"/>
          </w:tcPr>
          <w:p w14:paraId="00000174" w14:textId="77777777" w:rsidR="004E5FF1" w:rsidRDefault="00E6237F">
            <w:r>
              <w:t>9.0614</w:t>
            </w:r>
          </w:p>
        </w:tc>
        <w:tc>
          <w:tcPr>
            <w:tcW w:w="764" w:type="dxa"/>
          </w:tcPr>
          <w:p w14:paraId="00000175" w14:textId="77777777" w:rsidR="004E5FF1" w:rsidRDefault="00E6237F">
            <w:r>
              <w:t>22.42</w:t>
            </w:r>
          </w:p>
        </w:tc>
        <w:tc>
          <w:tcPr>
            <w:tcW w:w="764" w:type="dxa"/>
          </w:tcPr>
          <w:p w14:paraId="00000176" w14:textId="77777777" w:rsidR="004E5FF1" w:rsidRDefault="00E6237F">
            <w:r>
              <w:t>3.05</w:t>
            </w:r>
          </w:p>
        </w:tc>
      </w:tr>
      <w:tr w:rsidR="004E5FF1" w14:paraId="534E33B4" w14:textId="77777777">
        <w:tc>
          <w:tcPr>
            <w:tcW w:w="1407" w:type="dxa"/>
          </w:tcPr>
          <w:p w14:paraId="00000177" w14:textId="77777777" w:rsidR="004E5FF1" w:rsidRDefault="00E6237F">
            <w:r>
              <w:t>G5SHTRS3</w:t>
            </w:r>
          </w:p>
        </w:tc>
        <w:tc>
          <w:tcPr>
            <w:tcW w:w="1327" w:type="dxa"/>
          </w:tcPr>
          <w:p w14:paraId="00000178" w14:textId="77777777" w:rsidR="004E5FF1" w:rsidRDefault="00E6237F">
            <w:r>
              <w:t>Caddis</w:t>
            </w:r>
          </w:p>
        </w:tc>
        <w:tc>
          <w:tcPr>
            <w:tcW w:w="2341" w:type="dxa"/>
          </w:tcPr>
          <w:p w14:paraId="00000179" w14:textId="77777777" w:rsidR="004E5FF1" w:rsidRDefault="00E6237F">
            <w:r>
              <w:t>Detritivore</w:t>
            </w:r>
          </w:p>
        </w:tc>
        <w:tc>
          <w:tcPr>
            <w:tcW w:w="1130" w:type="dxa"/>
          </w:tcPr>
          <w:p w14:paraId="0000017A" w14:textId="77777777" w:rsidR="004E5FF1" w:rsidRDefault="00E6237F">
            <w:r>
              <w:t>-29.5126</w:t>
            </w:r>
          </w:p>
        </w:tc>
        <w:tc>
          <w:tcPr>
            <w:tcW w:w="1007" w:type="dxa"/>
          </w:tcPr>
          <w:p w14:paraId="0000017B" w14:textId="77777777" w:rsidR="004E5FF1" w:rsidRDefault="00E6237F">
            <w:r>
              <w:t>8.3965</w:t>
            </w:r>
          </w:p>
        </w:tc>
        <w:tc>
          <w:tcPr>
            <w:tcW w:w="764" w:type="dxa"/>
          </w:tcPr>
          <w:p w14:paraId="0000017C" w14:textId="77777777" w:rsidR="004E5FF1" w:rsidRDefault="00E6237F">
            <w:r>
              <w:t>47.34</w:t>
            </w:r>
          </w:p>
        </w:tc>
        <w:tc>
          <w:tcPr>
            <w:tcW w:w="764" w:type="dxa"/>
          </w:tcPr>
          <w:p w14:paraId="0000017D" w14:textId="77777777" w:rsidR="004E5FF1" w:rsidRDefault="00E6237F">
            <w:r>
              <w:t>9.08</w:t>
            </w:r>
          </w:p>
        </w:tc>
      </w:tr>
      <w:tr w:rsidR="004E5FF1" w14:paraId="7A226910" w14:textId="77777777">
        <w:tc>
          <w:tcPr>
            <w:tcW w:w="1407" w:type="dxa"/>
          </w:tcPr>
          <w:p w14:paraId="0000017E" w14:textId="77777777" w:rsidR="004E5FF1" w:rsidRDefault="00E6237F">
            <w:r>
              <w:t>G4GREPS2, G5GRCHS4 pooled</w:t>
            </w:r>
          </w:p>
        </w:tc>
        <w:tc>
          <w:tcPr>
            <w:tcW w:w="1327" w:type="dxa"/>
          </w:tcPr>
          <w:p w14:paraId="0000017F" w14:textId="77777777" w:rsidR="004E5FF1" w:rsidRDefault="00E6237F">
            <w:r>
              <w:t>Stoneflies</w:t>
            </w:r>
          </w:p>
        </w:tc>
        <w:tc>
          <w:tcPr>
            <w:tcW w:w="2341" w:type="dxa"/>
          </w:tcPr>
          <w:p w14:paraId="00000180" w14:textId="77777777" w:rsidR="004E5FF1" w:rsidRDefault="00E6237F">
            <w:r>
              <w:t>Herbivore/Detritivore</w:t>
            </w:r>
          </w:p>
        </w:tc>
        <w:tc>
          <w:tcPr>
            <w:tcW w:w="1130" w:type="dxa"/>
          </w:tcPr>
          <w:p w14:paraId="00000181" w14:textId="77777777" w:rsidR="004E5FF1" w:rsidRDefault="00E6237F">
            <w:r>
              <w:t>-27.2451</w:t>
            </w:r>
          </w:p>
        </w:tc>
        <w:tc>
          <w:tcPr>
            <w:tcW w:w="1007" w:type="dxa"/>
          </w:tcPr>
          <w:p w14:paraId="00000182" w14:textId="77777777" w:rsidR="004E5FF1" w:rsidRDefault="00E6237F">
            <w:r>
              <w:t>8.8833</w:t>
            </w:r>
          </w:p>
        </w:tc>
        <w:tc>
          <w:tcPr>
            <w:tcW w:w="764" w:type="dxa"/>
          </w:tcPr>
          <w:p w14:paraId="00000183" w14:textId="77777777" w:rsidR="004E5FF1" w:rsidRDefault="00E6237F">
            <w:r>
              <w:t>48.78</w:t>
            </w:r>
          </w:p>
        </w:tc>
        <w:tc>
          <w:tcPr>
            <w:tcW w:w="764" w:type="dxa"/>
          </w:tcPr>
          <w:p w14:paraId="00000184" w14:textId="77777777" w:rsidR="004E5FF1" w:rsidRDefault="00E6237F">
            <w:r>
              <w:t>10.10</w:t>
            </w:r>
          </w:p>
        </w:tc>
      </w:tr>
      <w:tr w:rsidR="004E5FF1" w14:paraId="15258180" w14:textId="77777777">
        <w:tc>
          <w:tcPr>
            <w:tcW w:w="1407" w:type="dxa"/>
          </w:tcPr>
          <w:p w14:paraId="00000185" w14:textId="77777777" w:rsidR="004E5FF1" w:rsidRDefault="00E6237F">
            <w:r>
              <w:t>G2DEDES1</w:t>
            </w:r>
          </w:p>
        </w:tc>
        <w:tc>
          <w:tcPr>
            <w:tcW w:w="1327" w:type="dxa"/>
          </w:tcPr>
          <w:p w14:paraId="00000186" w14:textId="77777777" w:rsidR="004E5FF1" w:rsidRDefault="00E6237F">
            <w:r>
              <w:t>Wood</w:t>
            </w:r>
          </w:p>
        </w:tc>
        <w:tc>
          <w:tcPr>
            <w:tcW w:w="2341" w:type="dxa"/>
          </w:tcPr>
          <w:p w14:paraId="00000187" w14:textId="77777777" w:rsidR="004E5FF1" w:rsidRDefault="00E6237F">
            <w:r>
              <w:t>Detritus</w:t>
            </w:r>
          </w:p>
        </w:tc>
        <w:tc>
          <w:tcPr>
            <w:tcW w:w="1130" w:type="dxa"/>
          </w:tcPr>
          <w:p w14:paraId="00000188" w14:textId="77777777" w:rsidR="004E5FF1" w:rsidRDefault="00E6237F">
            <w:r>
              <w:t>-17.5385</w:t>
            </w:r>
          </w:p>
        </w:tc>
        <w:tc>
          <w:tcPr>
            <w:tcW w:w="1007" w:type="dxa"/>
          </w:tcPr>
          <w:p w14:paraId="00000189" w14:textId="77777777" w:rsidR="004E5FF1" w:rsidRDefault="00E6237F">
            <w:r>
              <w:t>49.2551</w:t>
            </w:r>
          </w:p>
        </w:tc>
        <w:tc>
          <w:tcPr>
            <w:tcW w:w="764" w:type="dxa"/>
          </w:tcPr>
          <w:p w14:paraId="0000018A" w14:textId="77777777" w:rsidR="004E5FF1" w:rsidRDefault="00E6237F">
            <w:r>
              <w:t>50.21</w:t>
            </w:r>
          </w:p>
        </w:tc>
        <w:tc>
          <w:tcPr>
            <w:tcW w:w="764" w:type="dxa"/>
          </w:tcPr>
          <w:p w14:paraId="0000018B" w14:textId="77777777" w:rsidR="004E5FF1" w:rsidRDefault="00E6237F">
            <w:r>
              <w:t>0.18</w:t>
            </w:r>
          </w:p>
        </w:tc>
      </w:tr>
      <w:tr w:rsidR="004E5FF1" w14:paraId="5AE5DA8C" w14:textId="77777777">
        <w:tc>
          <w:tcPr>
            <w:tcW w:w="1407" w:type="dxa"/>
          </w:tcPr>
          <w:p w14:paraId="0000018C" w14:textId="77777777" w:rsidR="004E5FF1" w:rsidRDefault="00E6237F">
            <w:r>
              <w:t>G2GRCHS2</w:t>
            </w:r>
          </w:p>
        </w:tc>
        <w:tc>
          <w:tcPr>
            <w:tcW w:w="1327" w:type="dxa"/>
          </w:tcPr>
          <w:p w14:paraId="0000018D" w14:textId="77777777" w:rsidR="004E5FF1" w:rsidRDefault="00E6237F">
            <w:r>
              <w:t>Midges</w:t>
            </w:r>
          </w:p>
        </w:tc>
        <w:tc>
          <w:tcPr>
            <w:tcW w:w="2341" w:type="dxa"/>
          </w:tcPr>
          <w:p w14:paraId="0000018E" w14:textId="77777777" w:rsidR="004E5FF1" w:rsidRDefault="00E6237F">
            <w:r>
              <w:t>Detritivore</w:t>
            </w:r>
          </w:p>
        </w:tc>
        <w:tc>
          <w:tcPr>
            <w:tcW w:w="1130" w:type="dxa"/>
          </w:tcPr>
          <w:p w14:paraId="0000018F" w14:textId="77777777" w:rsidR="004E5FF1" w:rsidRDefault="00E6237F">
            <w:r>
              <w:t>-26.0133</w:t>
            </w:r>
          </w:p>
        </w:tc>
        <w:tc>
          <w:tcPr>
            <w:tcW w:w="1007" w:type="dxa"/>
          </w:tcPr>
          <w:p w14:paraId="00000190" w14:textId="77777777" w:rsidR="004E5FF1" w:rsidRDefault="00E6237F">
            <w:r>
              <w:t>8.5001</w:t>
            </w:r>
          </w:p>
        </w:tc>
        <w:tc>
          <w:tcPr>
            <w:tcW w:w="764" w:type="dxa"/>
          </w:tcPr>
          <w:p w14:paraId="00000191" w14:textId="77777777" w:rsidR="004E5FF1" w:rsidRDefault="00E6237F">
            <w:r>
              <w:t>49.56</w:t>
            </w:r>
          </w:p>
        </w:tc>
        <w:tc>
          <w:tcPr>
            <w:tcW w:w="764" w:type="dxa"/>
          </w:tcPr>
          <w:p w14:paraId="00000192" w14:textId="77777777" w:rsidR="004E5FF1" w:rsidRDefault="00E6237F">
            <w:r>
              <w:t>9.67</w:t>
            </w:r>
          </w:p>
        </w:tc>
      </w:tr>
      <w:tr w:rsidR="004E5FF1" w14:paraId="3EFE1EE7" w14:textId="77777777">
        <w:tc>
          <w:tcPr>
            <w:tcW w:w="1407" w:type="dxa"/>
          </w:tcPr>
          <w:p w14:paraId="00000193" w14:textId="77777777" w:rsidR="004E5FF1" w:rsidRDefault="00E6237F">
            <w:r>
              <w:t>G2GREPS4</w:t>
            </w:r>
          </w:p>
        </w:tc>
        <w:tc>
          <w:tcPr>
            <w:tcW w:w="1327" w:type="dxa"/>
          </w:tcPr>
          <w:p w14:paraId="00000194" w14:textId="77777777" w:rsidR="004E5FF1" w:rsidRDefault="00E6237F">
            <w:r>
              <w:t>Mayflies</w:t>
            </w:r>
          </w:p>
        </w:tc>
        <w:tc>
          <w:tcPr>
            <w:tcW w:w="2341" w:type="dxa"/>
          </w:tcPr>
          <w:p w14:paraId="00000195" w14:textId="77777777" w:rsidR="004E5FF1" w:rsidRDefault="00E6237F">
            <w:r>
              <w:t>Herbivore</w:t>
            </w:r>
          </w:p>
        </w:tc>
        <w:tc>
          <w:tcPr>
            <w:tcW w:w="1130" w:type="dxa"/>
          </w:tcPr>
          <w:p w14:paraId="00000196" w14:textId="77777777" w:rsidR="004E5FF1" w:rsidRDefault="00E6237F">
            <w:r>
              <w:t>-26.2009</w:t>
            </w:r>
          </w:p>
        </w:tc>
        <w:tc>
          <w:tcPr>
            <w:tcW w:w="1007" w:type="dxa"/>
          </w:tcPr>
          <w:p w14:paraId="00000197" w14:textId="77777777" w:rsidR="004E5FF1" w:rsidRDefault="00E6237F">
            <w:r>
              <w:t>7.4077</w:t>
            </w:r>
          </w:p>
        </w:tc>
        <w:tc>
          <w:tcPr>
            <w:tcW w:w="764" w:type="dxa"/>
          </w:tcPr>
          <w:p w14:paraId="00000198" w14:textId="77777777" w:rsidR="004E5FF1" w:rsidRDefault="00E6237F">
            <w:r>
              <w:t>45.50</w:t>
            </w:r>
          </w:p>
        </w:tc>
        <w:tc>
          <w:tcPr>
            <w:tcW w:w="764" w:type="dxa"/>
          </w:tcPr>
          <w:p w14:paraId="00000199" w14:textId="77777777" w:rsidR="004E5FF1" w:rsidRDefault="00E6237F">
            <w:r>
              <w:t>9.20</w:t>
            </w:r>
          </w:p>
        </w:tc>
      </w:tr>
      <w:tr w:rsidR="004E5FF1" w14:paraId="35F448EE" w14:textId="77777777">
        <w:tc>
          <w:tcPr>
            <w:tcW w:w="1407" w:type="dxa"/>
          </w:tcPr>
          <w:p w14:paraId="0000019A" w14:textId="77777777" w:rsidR="004E5FF1" w:rsidRDefault="00E6237F">
            <w:r>
              <w:t>G2GRPLS5</w:t>
            </w:r>
          </w:p>
        </w:tc>
        <w:tc>
          <w:tcPr>
            <w:tcW w:w="1327" w:type="dxa"/>
          </w:tcPr>
          <w:p w14:paraId="0000019B" w14:textId="77777777" w:rsidR="004E5FF1" w:rsidRDefault="00E6237F">
            <w:r>
              <w:t>Stoneflies</w:t>
            </w:r>
          </w:p>
        </w:tc>
        <w:tc>
          <w:tcPr>
            <w:tcW w:w="2341" w:type="dxa"/>
          </w:tcPr>
          <w:p w14:paraId="0000019C" w14:textId="77777777" w:rsidR="004E5FF1" w:rsidRDefault="00E6237F">
            <w:r>
              <w:t>Herbivore/Detritivore</w:t>
            </w:r>
          </w:p>
        </w:tc>
        <w:tc>
          <w:tcPr>
            <w:tcW w:w="1130" w:type="dxa"/>
          </w:tcPr>
          <w:p w14:paraId="0000019D" w14:textId="77777777" w:rsidR="004E5FF1" w:rsidRDefault="00E6237F">
            <w:r>
              <w:t>-26.7829</w:t>
            </w:r>
          </w:p>
        </w:tc>
        <w:tc>
          <w:tcPr>
            <w:tcW w:w="1007" w:type="dxa"/>
          </w:tcPr>
          <w:p w14:paraId="0000019E" w14:textId="77777777" w:rsidR="004E5FF1" w:rsidRDefault="00E6237F">
            <w:r>
              <w:t>10.5149</w:t>
            </w:r>
          </w:p>
        </w:tc>
        <w:tc>
          <w:tcPr>
            <w:tcW w:w="764" w:type="dxa"/>
          </w:tcPr>
          <w:p w14:paraId="0000019F" w14:textId="77777777" w:rsidR="004E5FF1" w:rsidRDefault="00E6237F">
            <w:r>
              <w:t>47.04</w:t>
            </w:r>
          </w:p>
        </w:tc>
        <w:tc>
          <w:tcPr>
            <w:tcW w:w="764" w:type="dxa"/>
          </w:tcPr>
          <w:p w14:paraId="000001A0" w14:textId="77777777" w:rsidR="004E5FF1" w:rsidRDefault="00E6237F">
            <w:r>
              <w:t>10.78</w:t>
            </w:r>
          </w:p>
        </w:tc>
      </w:tr>
      <w:tr w:rsidR="004E5FF1" w14:paraId="779E9119" w14:textId="77777777">
        <w:tc>
          <w:tcPr>
            <w:tcW w:w="1407" w:type="dxa"/>
          </w:tcPr>
          <w:p w14:paraId="000001A1" w14:textId="77777777" w:rsidR="004E5FF1" w:rsidRDefault="00E6237F">
            <w:r>
              <w:t>G2PRALS6, G4PRALS1 pooled</w:t>
            </w:r>
          </w:p>
        </w:tc>
        <w:tc>
          <w:tcPr>
            <w:tcW w:w="1327" w:type="dxa"/>
          </w:tcPr>
          <w:p w14:paraId="000001A2" w14:textId="77777777" w:rsidR="004E5FF1" w:rsidRDefault="00E6237F">
            <w:r>
              <w:t>Algae</w:t>
            </w:r>
          </w:p>
        </w:tc>
        <w:tc>
          <w:tcPr>
            <w:tcW w:w="2341" w:type="dxa"/>
          </w:tcPr>
          <w:p w14:paraId="000001A3" w14:textId="77777777" w:rsidR="004E5FF1" w:rsidRDefault="00E6237F">
            <w:r>
              <w:t>Primary Producer</w:t>
            </w:r>
          </w:p>
        </w:tc>
        <w:tc>
          <w:tcPr>
            <w:tcW w:w="1130" w:type="dxa"/>
          </w:tcPr>
          <w:p w14:paraId="000001A4" w14:textId="77777777" w:rsidR="004E5FF1" w:rsidRDefault="00E6237F">
            <w:r>
              <w:t>-22.5818</w:t>
            </w:r>
          </w:p>
        </w:tc>
        <w:tc>
          <w:tcPr>
            <w:tcW w:w="1007" w:type="dxa"/>
          </w:tcPr>
          <w:p w14:paraId="000001A5" w14:textId="77777777" w:rsidR="004E5FF1" w:rsidRDefault="00E6237F">
            <w:r>
              <w:t>8.6208</w:t>
            </w:r>
          </w:p>
        </w:tc>
        <w:tc>
          <w:tcPr>
            <w:tcW w:w="764" w:type="dxa"/>
          </w:tcPr>
          <w:p w14:paraId="000001A6" w14:textId="77777777" w:rsidR="004E5FF1" w:rsidRDefault="00E6237F">
            <w:r>
              <w:t>21.69</w:t>
            </w:r>
          </w:p>
        </w:tc>
        <w:tc>
          <w:tcPr>
            <w:tcW w:w="764" w:type="dxa"/>
          </w:tcPr>
          <w:p w14:paraId="000001A7" w14:textId="77777777" w:rsidR="004E5FF1" w:rsidRDefault="00E6237F">
            <w:r>
              <w:t>2.75</w:t>
            </w:r>
          </w:p>
        </w:tc>
      </w:tr>
      <w:tr w:rsidR="004E5FF1" w14:paraId="19316698" w14:textId="77777777">
        <w:tc>
          <w:tcPr>
            <w:tcW w:w="1407" w:type="dxa"/>
          </w:tcPr>
          <w:p w14:paraId="000001A8" w14:textId="77777777" w:rsidR="004E5FF1" w:rsidRDefault="00E6237F">
            <w:r>
              <w:t>G3COCHS2, G4GRCHS4 pooled</w:t>
            </w:r>
          </w:p>
        </w:tc>
        <w:tc>
          <w:tcPr>
            <w:tcW w:w="1327" w:type="dxa"/>
          </w:tcPr>
          <w:p w14:paraId="000001A9" w14:textId="77777777" w:rsidR="004E5FF1" w:rsidRDefault="00E6237F">
            <w:r>
              <w:t>Midge</w:t>
            </w:r>
          </w:p>
        </w:tc>
        <w:tc>
          <w:tcPr>
            <w:tcW w:w="2341" w:type="dxa"/>
          </w:tcPr>
          <w:p w14:paraId="000001AA" w14:textId="77777777" w:rsidR="004E5FF1" w:rsidRDefault="00E6237F">
            <w:r>
              <w:t>Detritivore</w:t>
            </w:r>
          </w:p>
        </w:tc>
        <w:tc>
          <w:tcPr>
            <w:tcW w:w="1130" w:type="dxa"/>
          </w:tcPr>
          <w:p w14:paraId="000001AB" w14:textId="77777777" w:rsidR="004E5FF1" w:rsidRDefault="00E6237F">
            <w:r>
              <w:t>-25.8693</w:t>
            </w:r>
          </w:p>
        </w:tc>
        <w:tc>
          <w:tcPr>
            <w:tcW w:w="1007" w:type="dxa"/>
          </w:tcPr>
          <w:p w14:paraId="000001AC" w14:textId="77777777" w:rsidR="004E5FF1" w:rsidRDefault="00E6237F">
            <w:r>
              <w:t>6.9379</w:t>
            </w:r>
          </w:p>
        </w:tc>
        <w:tc>
          <w:tcPr>
            <w:tcW w:w="764" w:type="dxa"/>
          </w:tcPr>
          <w:p w14:paraId="000001AD" w14:textId="77777777" w:rsidR="004E5FF1" w:rsidRDefault="00E6237F">
            <w:r>
              <w:t>37.59</w:t>
            </w:r>
          </w:p>
        </w:tc>
        <w:tc>
          <w:tcPr>
            <w:tcW w:w="764" w:type="dxa"/>
          </w:tcPr>
          <w:p w14:paraId="000001AE" w14:textId="77777777" w:rsidR="004E5FF1" w:rsidRDefault="00E6237F">
            <w:r>
              <w:t>7.83</w:t>
            </w:r>
          </w:p>
        </w:tc>
      </w:tr>
      <w:tr w:rsidR="004E5FF1" w14:paraId="17398819" w14:textId="77777777">
        <w:tc>
          <w:tcPr>
            <w:tcW w:w="1407" w:type="dxa"/>
          </w:tcPr>
          <w:p w14:paraId="000001AF" w14:textId="77777777" w:rsidR="004E5FF1" w:rsidRDefault="00E6237F">
            <w:r>
              <w:t>G3SHPLS1</w:t>
            </w:r>
          </w:p>
        </w:tc>
        <w:tc>
          <w:tcPr>
            <w:tcW w:w="1327" w:type="dxa"/>
          </w:tcPr>
          <w:p w14:paraId="000001B0" w14:textId="77777777" w:rsidR="004E5FF1" w:rsidRDefault="00E6237F">
            <w:r>
              <w:t>Stoneflies</w:t>
            </w:r>
          </w:p>
        </w:tc>
        <w:tc>
          <w:tcPr>
            <w:tcW w:w="2341" w:type="dxa"/>
          </w:tcPr>
          <w:p w14:paraId="000001B1" w14:textId="77777777" w:rsidR="004E5FF1" w:rsidRDefault="00E6237F">
            <w:r>
              <w:t>Herbivore/Detritivore</w:t>
            </w:r>
          </w:p>
        </w:tc>
        <w:tc>
          <w:tcPr>
            <w:tcW w:w="1130" w:type="dxa"/>
          </w:tcPr>
          <w:p w14:paraId="000001B2" w14:textId="77777777" w:rsidR="004E5FF1" w:rsidRDefault="00E6237F">
            <w:r>
              <w:t>-27.2536</w:t>
            </w:r>
          </w:p>
        </w:tc>
        <w:tc>
          <w:tcPr>
            <w:tcW w:w="1007" w:type="dxa"/>
          </w:tcPr>
          <w:p w14:paraId="000001B3" w14:textId="77777777" w:rsidR="004E5FF1" w:rsidRDefault="00E6237F">
            <w:r>
              <w:t>9.6177</w:t>
            </w:r>
          </w:p>
        </w:tc>
        <w:tc>
          <w:tcPr>
            <w:tcW w:w="764" w:type="dxa"/>
          </w:tcPr>
          <w:p w14:paraId="000001B4" w14:textId="77777777" w:rsidR="004E5FF1" w:rsidRDefault="00E6237F">
            <w:r>
              <w:t>49.34</w:t>
            </w:r>
          </w:p>
        </w:tc>
        <w:tc>
          <w:tcPr>
            <w:tcW w:w="764" w:type="dxa"/>
          </w:tcPr>
          <w:p w14:paraId="000001B5" w14:textId="77777777" w:rsidR="004E5FF1" w:rsidRDefault="00E6237F">
            <w:r>
              <w:t>10.35</w:t>
            </w:r>
          </w:p>
        </w:tc>
      </w:tr>
      <w:tr w:rsidR="004E5FF1" w14:paraId="1526E760" w14:textId="77777777">
        <w:tc>
          <w:tcPr>
            <w:tcW w:w="1407" w:type="dxa"/>
          </w:tcPr>
          <w:p w14:paraId="000001B6" w14:textId="77777777" w:rsidR="004E5FF1" w:rsidRDefault="00E6237F">
            <w:r>
              <w:t>G3SHEPS3</w:t>
            </w:r>
          </w:p>
        </w:tc>
        <w:tc>
          <w:tcPr>
            <w:tcW w:w="1327" w:type="dxa"/>
          </w:tcPr>
          <w:p w14:paraId="000001B7" w14:textId="77777777" w:rsidR="004E5FF1" w:rsidRDefault="00E6237F">
            <w:r>
              <w:t>Mayflies</w:t>
            </w:r>
          </w:p>
        </w:tc>
        <w:tc>
          <w:tcPr>
            <w:tcW w:w="2341" w:type="dxa"/>
          </w:tcPr>
          <w:p w14:paraId="000001B8" w14:textId="77777777" w:rsidR="004E5FF1" w:rsidRDefault="00E6237F">
            <w:r>
              <w:t>Herbivore</w:t>
            </w:r>
          </w:p>
        </w:tc>
        <w:tc>
          <w:tcPr>
            <w:tcW w:w="1130" w:type="dxa"/>
          </w:tcPr>
          <w:p w14:paraId="000001B9" w14:textId="77777777" w:rsidR="004E5FF1" w:rsidRDefault="00E6237F">
            <w:r>
              <w:t>-26.4283</w:t>
            </w:r>
          </w:p>
        </w:tc>
        <w:tc>
          <w:tcPr>
            <w:tcW w:w="1007" w:type="dxa"/>
          </w:tcPr>
          <w:p w14:paraId="000001BA" w14:textId="77777777" w:rsidR="004E5FF1" w:rsidRDefault="00E6237F">
            <w:r>
              <w:t>7.6753</w:t>
            </w:r>
          </w:p>
        </w:tc>
        <w:tc>
          <w:tcPr>
            <w:tcW w:w="764" w:type="dxa"/>
          </w:tcPr>
          <w:p w14:paraId="000001BB" w14:textId="77777777" w:rsidR="004E5FF1" w:rsidRDefault="00E6237F">
            <w:r>
              <w:t>49.37</w:t>
            </w:r>
          </w:p>
        </w:tc>
        <w:tc>
          <w:tcPr>
            <w:tcW w:w="764" w:type="dxa"/>
          </w:tcPr>
          <w:p w14:paraId="000001BC" w14:textId="77777777" w:rsidR="004E5FF1" w:rsidRDefault="00E6237F">
            <w:r>
              <w:t>9.75</w:t>
            </w:r>
          </w:p>
        </w:tc>
      </w:tr>
      <w:tr w:rsidR="004E5FF1" w14:paraId="1086FB82" w14:textId="77777777">
        <w:tc>
          <w:tcPr>
            <w:tcW w:w="1407" w:type="dxa"/>
          </w:tcPr>
          <w:p w14:paraId="000001BD" w14:textId="77777777" w:rsidR="004E5FF1" w:rsidRDefault="00E6237F">
            <w:r>
              <w:t>G3PRALS4</w:t>
            </w:r>
          </w:p>
        </w:tc>
        <w:tc>
          <w:tcPr>
            <w:tcW w:w="1327" w:type="dxa"/>
          </w:tcPr>
          <w:p w14:paraId="000001BE" w14:textId="77777777" w:rsidR="004E5FF1" w:rsidRDefault="00E6237F">
            <w:r>
              <w:t>Algae</w:t>
            </w:r>
          </w:p>
        </w:tc>
        <w:tc>
          <w:tcPr>
            <w:tcW w:w="2341" w:type="dxa"/>
          </w:tcPr>
          <w:p w14:paraId="000001BF" w14:textId="77777777" w:rsidR="004E5FF1" w:rsidRDefault="00E6237F">
            <w:r>
              <w:t>Primary Producer</w:t>
            </w:r>
          </w:p>
        </w:tc>
        <w:tc>
          <w:tcPr>
            <w:tcW w:w="1130" w:type="dxa"/>
          </w:tcPr>
          <w:p w14:paraId="000001C0" w14:textId="77777777" w:rsidR="004E5FF1" w:rsidRDefault="00E6237F">
            <w:r>
              <w:t>-22.7512</w:t>
            </w:r>
          </w:p>
        </w:tc>
        <w:tc>
          <w:tcPr>
            <w:tcW w:w="1007" w:type="dxa"/>
          </w:tcPr>
          <w:p w14:paraId="000001C1" w14:textId="77777777" w:rsidR="004E5FF1" w:rsidRDefault="00E6237F">
            <w:r>
              <w:t>8.5011</w:t>
            </w:r>
          </w:p>
        </w:tc>
        <w:tc>
          <w:tcPr>
            <w:tcW w:w="764" w:type="dxa"/>
          </w:tcPr>
          <w:p w14:paraId="000001C2" w14:textId="77777777" w:rsidR="004E5FF1" w:rsidRDefault="00E6237F">
            <w:r>
              <w:t>16.44</w:t>
            </w:r>
          </w:p>
        </w:tc>
        <w:tc>
          <w:tcPr>
            <w:tcW w:w="764" w:type="dxa"/>
          </w:tcPr>
          <w:p w14:paraId="000001C3" w14:textId="77777777" w:rsidR="004E5FF1" w:rsidRDefault="00E6237F">
            <w:r>
              <w:t>2.22</w:t>
            </w:r>
          </w:p>
        </w:tc>
      </w:tr>
      <w:tr w:rsidR="004E5FF1" w14:paraId="256B7575" w14:textId="77777777">
        <w:tc>
          <w:tcPr>
            <w:tcW w:w="1407" w:type="dxa"/>
            <w:tcBorders>
              <w:bottom w:val="single" w:sz="4" w:space="0" w:color="000000"/>
            </w:tcBorders>
          </w:tcPr>
          <w:p w14:paraId="000001C4" w14:textId="77777777" w:rsidR="004E5FF1" w:rsidRDefault="00E6237F">
            <w:r>
              <w:t>G3APSAS6</w:t>
            </w:r>
          </w:p>
        </w:tc>
        <w:tc>
          <w:tcPr>
            <w:tcW w:w="1327" w:type="dxa"/>
            <w:tcBorders>
              <w:bottom w:val="single" w:sz="4" w:space="0" w:color="000000"/>
            </w:tcBorders>
          </w:tcPr>
          <w:p w14:paraId="000001C5" w14:textId="77777777" w:rsidR="004E5FF1" w:rsidRDefault="00E6237F">
            <w:r>
              <w:t>Trout</w:t>
            </w:r>
          </w:p>
        </w:tc>
        <w:tc>
          <w:tcPr>
            <w:tcW w:w="2341" w:type="dxa"/>
            <w:tcBorders>
              <w:bottom w:val="single" w:sz="4" w:space="0" w:color="000000"/>
            </w:tcBorders>
          </w:tcPr>
          <w:p w14:paraId="000001C6" w14:textId="77777777" w:rsidR="004E5FF1" w:rsidRDefault="00E6237F">
            <w:r>
              <w:t>Apex Predator</w:t>
            </w:r>
          </w:p>
        </w:tc>
        <w:tc>
          <w:tcPr>
            <w:tcW w:w="1130" w:type="dxa"/>
            <w:tcBorders>
              <w:bottom w:val="single" w:sz="4" w:space="0" w:color="000000"/>
            </w:tcBorders>
          </w:tcPr>
          <w:p w14:paraId="000001C7" w14:textId="77777777" w:rsidR="004E5FF1" w:rsidRDefault="00E6237F">
            <w:r>
              <w:t>-27.4798</w:t>
            </w:r>
          </w:p>
        </w:tc>
        <w:tc>
          <w:tcPr>
            <w:tcW w:w="1007" w:type="dxa"/>
            <w:tcBorders>
              <w:bottom w:val="single" w:sz="4" w:space="0" w:color="000000"/>
            </w:tcBorders>
          </w:tcPr>
          <w:p w14:paraId="000001C8" w14:textId="77777777" w:rsidR="004E5FF1" w:rsidRDefault="00E6237F">
            <w:r>
              <w:t>11.3337</w:t>
            </w:r>
          </w:p>
        </w:tc>
        <w:tc>
          <w:tcPr>
            <w:tcW w:w="764" w:type="dxa"/>
            <w:tcBorders>
              <w:bottom w:val="single" w:sz="4" w:space="0" w:color="000000"/>
            </w:tcBorders>
          </w:tcPr>
          <w:p w14:paraId="000001C9" w14:textId="77777777" w:rsidR="004E5FF1" w:rsidRDefault="00E6237F">
            <w:r>
              <w:t>29.98</w:t>
            </w:r>
          </w:p>
        </w:tc>
        <w:tc>
          <w:tcPr>
            <w:tcW w:w="764" w:type="dxa"/>
            <w:tcBorders>
              <w:bottom w:val="single" w:sz="4" w:space="0" w:color="000000"/>
            </w:tcBorders>
          </w:tcPr>
          <w:p w14:paraId="000001CA" w14:textId="77777777" w:rsidR="004E5FF1" w:rsidRDefault="00E6237F">
            <w:r>
              <w:t>8.89</w:t>
            </w:r>
          </w:p>
        </w:tc>
      </w:tr>
    </w:tbl>
    <w:p w14:paraId="000001CB" w14:textId="77777777" w:rsidR="004E5FF1" w:rsidRDefault="004E5FF1"/>
    <w:p w14:paraId="000001CC" w14:textId="77777777" w:rsidR="004E5FF1" w:rsidRDefault="004E5FF1"/>
    <w:p w14:paraId="000001CD" w14:textId="77777777" w:rsidR="004E5FF1" w:rsidRDefault="00E6237F">
      <w:r>
        <w:br w:type="page"/>
      </w:r>
    </w:p>
    <w:p w14:paraId="000001CE" w14:textId="77777777" w:rsidR="004E5FF1" w:rsidRDefault="00E6237F">
      <w:r>
        <w:lastRenderedPageBreak/>
        <w:t xml:space="preserve">Table 3. Results of student learning outcomes. </w:t>
      </w:r>
    </w:p>
    <w:tbl>
      <w:tblPr>
        <w:tblStyle w:val="a1"/>
        <w:tblW w:w="9350" w:type="dxa"/>
        <w:tblBorders>
          <w:top w:val="nil"/>
          <w:left w:val="nil"/>
          <w:bottom w:val="nil"/>
          <w:right w:val="nil"/>
          <w:insideH w:val="nil"/>
          <w:insideV w:val="nil"/>
        </w:tblBorders>
        <w:tblLayout w:type="fixed"/>
        <w:tblLook w:val="0400" w:firstRow="0" w:lastRow="0" w:firstColumn="0" w:lastColumn="0" w:noHBand="0" w:noVBand="1"/>
      </w:tblPr>
      <w:tblGrid>
        <w:gridCol w:w="895"/>
        <w:gridCol w:w="6930"/>
        <w:gridCol w:w="1525"/>
      </w:tblGrid>
      <w:tr w:rsidR="004E5FF1" w14:paraId="2685CB11" w14:textId="77777777">
        <w:tc>
          <w:tcPr>
            <w:tcW w:w="895" w:type="dxa"/>
            <w:tcBorders>
              <w:top w:val="single" w:sz="4" w:space="0" w:color="000000"/>
              <w:bottom w:val="single" w:sz="4" w:space="0" w:color="000000"/>
            </w:tcBorders>
          </w:tcPr>
          <w:p w14:paraId="000001CF" w14:textId="77777777" w:rsidR="004E5FF1" w:rsidRDefault="00E6237F">
            <w:r>
              <w:t>SLO #</w:t>
            </w:r>
          </w:p>
        </w:tc>
        <w:tc>
          <w:tcPr>
            <w:tcW w:w="6930" w:type="dxa"/>
            <w:tcBorders>
              <w:top w:val="single" w:sz="4" w:space="0" w:color="000000"/>
              <w:bottom w:val="single" w:sz="4" w:space="0" w:color="000000"/>
            </w:tcBorders>
          </w:tcPr>
          <w:p w14:paraId="000001D0" w14:textId="77777777" w:rsidR="004E5FF1" w:rsidRDefault="00E6237F">
            <w:r>
              <w:t>Assessment Method</w:t>
            </w:r>
          </w:p>
        </w:tc>
        <w:tc>
          <w:tcPr>
            <w:tcW w:w="1525" w:type="dxa"/>
            <w:tcBorders>
              <w:top w:val="single" w:sz="4" w:space="0" w:color="000000"/>
              <w:bottom w:val="single" w:sz="4" w:space="0" w:color="000000"/>
            </w:tcBorders>
          </w:tcPr>
          <w:p w14:paraId="000001D1" w14:textId="77777777" w:rsidR="004E5FF1" w:rsidRDefault="00E6237F">
            <w:r>
              <w:t>Success Rate</w:t>
            </w:r>
          </w:p>
        </w:tc>
      </w:tr>
      <w:tr w:rsidR="004E5FF1" w14:paraId="75CC228A" w14:textId="77777777">
        <w:tc>
          <w:tcPr>
            <w:tcW w:w="895" w:type="dxa"/>
            <w:tcBorders>
              <w:top w:val="single" w:sz="4" w:space="0" w:color="000000"/>
            </w:tcBorders>
          </w:tcPr>
          <w:p w14:paraId="000001D2" w14:textId="77777777" w:rsidR="004E5FF1" w:rsidRDefault="00E6237F">
            <w:r>
              <w:t>SLO1</w:t>
            </w:r>
          </w:p>
        </w:tc>
        <w:tc>
          <w:tcPr>
            <w:tcW w:w="6930" w:type="dxa"/>
            <w:tcBorders>
              <w:top w:val="single" w:sz="4" w:space="0" w:color="000000"/>
            </w:tcBorders>
          </w:tcPr>
          <w:p w14:paraId="000001D3" w14:textId="77777777" w:rsidR="004E5FF1" w:rsidRDefault="00E6237F">
            <w:r>
              <w:t>Successful capture of a variety of aquatic organisms by students</w:t>
            </w:r>
          </w:p>
        </w:tc>
        <w:tc>
          <w:tcPr>
            <w:tcW w:w="1525" w:type="dxa"/>
            <w:tcBorders>
              <w:top w:val="single" w:sz="4" w:space="0" w:color="000000"/>
            </w:tcBorders>
          </w:tcPr>
          <w:p w14:paraId="000001D4" w14:textId="77777777" w:rsidR="004E5FF1" w:rsidRDefault="00E6237F">
            <w:r>
              <w:t>100%</w:t>
            </w:r>
          </w:p>
        </w:tc>
      </w:tr>
      <w:tr w:rsidR="004E5FF1" w14:paraId="33560065" w14:textId="77777777">
        <w:tc>
          <w:tcPr>
            <w:tcW w:w="895" w:type="dxa"/>
          </w:tcPr>
          <w:p w14:paraId="000001D5" w14:textId="77777777" w:rsidR="004E5FF1" w:rsidRDefault="00E6237F">
            <w:r>
              <w:t>SLO2</w:t>
            </w:r>
          </w:p>
        </w:tc>
        <w:tc>
          <w:tcPr>
            <w:tcW w:w="6930" w:type="dxa"/>
          </w:tcPr>
          <w:p w14:paraId="000001D6" w14:textId="77777777" w:rsidR="004E5FF1" w:rsidRDefault="00E6237F">
            <w:r>
              <w:t>Determination of broad taxonomic categories by students, corrected when necessary by the instructor (see Table 1)</w:t>
            </w:r>
          </w:p>
        </w:tc>
        <w:tc>
          <w:tcPr>
            <w:tcW w:w="1525" w:type="dxa"/>
          </w:tcPr>
          <w:p w14:paraId="000001D7" w14:textId="77777777" w:rsidR="004E5FF1" w:rsidRDefault="00E6237F">
            <w:r>
              <w:t>92.3%</w:t>
            </w:r>
          </w:p>
        </w:tc>
      </w:tr>
      <w:tr w:rsidR="004E5FF1" w14:paraId="0559EAB4" w14:textId="77777777">
        <w:tc>
          <w:tcPr>
            <w:tcW w:w="895" w:type="dxa"/>
          </w:tcPr>
          <w:p w14:paraId="000001D8" w14:textId="77777777" w:rsidR="004E5FF1" w:rsidRDefault="00E6237F">
            <w:r>
              <w:t>SLO3</w:t>
            </w:r>
          </w:p>
        </w:tc>
        <w:tc>
          <w:tcPr>
            <w:tcW w:w="6930" w:type="dxa"/>
          </w:tcPr>
          <w:p w14:paraId="000001D9" w14:textId="77777777" w:rsidR="004E5FF1" w:rsidRDefault="00E6237F">
            <w:r>
              <w:t>Tentative assignment of samples to a trophic level by students, with justification to the instructor for why (these were reassessed later in the R tutorial)</w:t>
            </w:r>
          </w:p>
        </w:tc>
        <w:tc>
          <w:tcPr>
            <w:tcW w:w="1525" w:type="dxa"/>
          </w:tcPr>
          <w:p w14:paraId="000001DA" w14:textId="77777777" w:rsidR="004E5FF1" w:rsidRDefault="00E6237F">
            <w:r>
              <w:t>100%</w:t>
            </w:r>
          </w:p>
        </w:tc>
      </w:tr>
      <w:tr w:rsidR="004E5FF1" w14:paraId="658D9DDB" w14:textId="77777777">
        <w:tc>
          <w:tcPr>
            <w:tcW w:w="895" w:type="dxa"/>
          </w:tcPr>
          <w:p w14:paraId="000001DB" w14:textId="77777777" w:rsidR="004E5FF1" w:rsidRDefault="00E6237F">
            <w:r>
              <w:t>SLO4</w:t>
            </w:r>
          </w:p>
        </w:tc>
        <w:tc>
          <w:tcPr>
            <w:tcW w:w="6930" w:type="dxa"/>
          </w:tcPr>
          <w:p w14:paraId="000001DC" w14:textId="77777777" w:rsidR="004E5FF1" w:rsidRDefault="00E6237F">
            <w:r>
              <w:t>Laboratory activities supervised by the instructor and/or teaching assistant</w:t>
            </w:r>
          </w:p>
        </w:tc>
        <w:tc>
          <w:tcPr>
            <w:tcW w:w="1525" w:type="dxa"/>
          </w:tcPr>
          <w:p w14:paraId="000001DD" w14:textId="77777777" w:rsidR="004E5FF1" w:rsidRDefault="00E6237F">
            <w:r>
              <w:t>100%</w:t>
            </w:r>
          </w:p>
        </w:tc>
      </w:tr>
      <w:tr w:rsidR="004E5FF1" w14:paraId="04EDC9AE" w14:textId="77777777">
        <w:tc>
          <w:tcPr>
            <w:tcW w:w="895" w:type="dxa"/>
          </w:tcPr>
          <w:p w14:paraId="000001DE" w14:textId="77777777" w:rsidR="004E5FF1" w:rsidRDefault="00E6237F">
            <w:r>
              <w:t>SLO5</w:t>
            </w:r>
          </w:p>
        </w:tc>
        <w:tc>
          <w:tcPr>
            <w:tcW w:w="6930" w:type="dxa"/>
          </w:tcPr>
          <w:p w14:paraId="000001DF" w14:textId="0C8715F0" w:rsidR="004E5FF1" w:rsidRDefault="00E6237F">
            <w:r>
              <w:t xml:space="preserve">Graded R tutorial with numerous questions answered (including a bonus question; </w:t>
            </w:r>
            <w:r w:rsidR="0057145C">
              <w:t>S</w:t>
            </w:r>
            <w:r>
              <w:t xml:space="preserve">upplemental </w:t>
            </w:r>
            <w:r w:rsidR="0057145C">
              <w:t>F</w:t>
            </w:r>
            <w:r>
              <w:t xml:space="preserve">ile </w:t>
            </w:r>
            <w:r w:rsidR="0057145C">
              <w:t>1</w:t>
            </w:r>
            <w:r>
              <w:t>)</w:t>
            </w:r>
          </w:p>
        </w:tc>
        <w:tc>
          <w:tcPr>
            <w:tcW w:w="1525" w:type="dxa"/>
          </w:tcPr>
          <w:p w14:paraId="000001E0" w14:textId="77777777" w:rsidR="004E5FF1" w:rsidRDefault="00E6237F">
            <w:r>
              <w:t>104%</w:t>
            </w:r>
          </w:p>
        </w:tc>
      </w:tr>
      <w:tr w:rsidR="004E5FF1" w14:paraId="315EDA00" w14:textId="77777777">
        <w:tc>
          <w:tcPr>
            <w:tcW w:w="895" w:type="dxa"/>
          </w:tcPr>
          <w:p w14:paraId="000001E1" w14:textId="77777777" w:rsidR="004E5FF1" w:rsidRDefault="00E6237F">
            <w:r>
              <w:t>SLO6</w:t>
            </w:r>
          </w:p>
        </w:tc>
        <w:tc>
          <w:tcPr>
            <w:tcW w:w="6930" w:type="dxa"/>
          </w:tcPr>
          <w:p w14:paraId="000001E2" w14:textId="77777777" w:rsidR="004E5FF1" w:rsidRDefault="00E6237F">
            <w:r>
              <w:t xml:space="preserve">Graded laboratory report modeled after a peer-reviewed scientific article </w:t>
            </w:r>
          </w:p>
        </w:tc>
        <w:tc>
          <w:tcPr>
            <w:tcW w:w="1525" w:type="dxa"/>
          </w:tcPr>
          <w:p w14:paraId="000001E3" w14:textId="77777777" w:rsidR="004E5FF1" w:rsidRDefault="00E6237F">
            <w:r>
              <w:t>82.2%</w:t>
            </w:r>
          </w:p>
        </w:tc>
      </w:tr>
      <w:tr w:rsidR="004E5FF1" w14:paraId="1EDDF7E9" w14:textId="77777777">
        <w:tc>
          <w:tcPr>
            <w:tcW w:w="895" w:type="dxa"/>
          </w:tcPr>
          <w:p w14:paraId="000001E4" w14:textId="77777777" w:rsidR="004E5FF1" w:rsidRDefault="00E6237F">
            <w:r>
              <w:t>SLO7</w:t>
            </w:r>
          </w:p>
        </w:tc>
        <w:tc>
          <w:tcPr>
            <w:tcW w:w="6930" w:type="dxa"/>
          </w:tcPr>
          <w:p w14:paraId="000001E5" w14:textId="77777777" w:rsidR="004E5FF1" w:rsidRDefault="00E6237F">
            <w:r>
              <w:t>Graded pre-laboratory worksheets covering stream ecology terminology</w:t>
            </w:r>
          </w:p>
        </w:tc>
        <w:tc>
          <w:tcPr>
            <w:tcW w:w="1525" w:type="dxa"/>
          </w:tcPr>
          <w:p w14:paraId="000001E6" w14:textId="77777777" w:rsidR="004E5FF1" w:rsidRDefault="00E6237F">
            <w:r>
              <w:t>Not assessed</w:t>
            </w:r>
          </w:p>
        </w:tc>
      </w:tr>
      <w:tr w:rsidR="004E5FF1" w14:paraId="447C6B2E" w14:textId="77777777">
        <w:tc>
          <w:tcPr>
            <w:tcW w:w="895" w:type="dxa"/>
            <w:tcBorders>
              <w:bottom w:val="single" w:sz="4" w:space="0" w:color="000000"/>
            </w:tcBorders>
          </w:tcPr>
          <w:p w14:paraId="000001E7" w14:textId="77777777" w:rsidR="004E5FF1" w:rsidRDefault="00E6237F">
            <w:r>
              <w:t>SLO8</w:t>
            </w:r>
          </w:p>
        </w:tc>
        <w:tc>
          <w:tcPr>
            <w:tcW w:w="6930" w:type="dxa"/>
            <w:tcBorders>
              <w:bottom w:val="single" w:sz="4" w:space="0" w:color="000000"/>
            </w:tcBorders>
          </w:tcPr>
          <w:p w14:paraId="000001E8" w14:textId="77777777" w:rsidR="004E5FF1" w:rsidRDefault="00E6237F">
            <w:r>
              <w:t>Graded pre-laboratory worksheets covering stable isotopes terminology</w:t>
            </w:r>
          </w:p>
        </w:tc>
        <w:tc>
          <w:tcPr>
            <w:tcW w:w="1525" w:type="dxa"/>
            <w:tcBorders>
              <w:bottom w:val="single" w:sz="4" w:space="0" w:color="000000"/>
            </w:tcBorders>
          </w:tcPr>
          <w:p w14:paraId="000001E9" w14:textId="77777777" w:rsidR="004E5FF1" w:rsidRDefault="00E6237F">
            <w:r>
              <w:t>Not assessed</w:t>
            </w:r>
          </w:p>
        </w:tc>
      </w:tr>
    </w:tbl>
    <w:p w14:paraId="000001EA" w14:textId="77777777" w:rsidR="004E5FF1" w:rsidRDefault="004E5FF1"/>
    <w:p w14:paraId="000001EB" w14:textId="125CF369" w:rsidR="0093633E" w:rsidRDefault="0093633E">
      <w:r>
        <w:br w:type="page"/>
      </w:r>
    </w:p>
    <w:p w14:paraId="12F2BE0B" w14:textId="52F047BD" w:rsidR="004E5FF1" w:rsidRPr="0093633E" w:rsidRDefault="0093633E">
      <w:pPr>
        <w:rPr>
          <w:b/>
          <w:bCs/>
        </w:rPr>
      </w:pPr>
      <w:r w:rsidRPr="0093633E">
        <w:rPr>
          <w:b/>
          <w:bCs/>
        </w:rPr>
        <w:lastRenderedPageBreak/>
        <w:t>References</w:t>
      </w:r>
    </w:p>
    <w:p w14:paraId="66FD0F66" w14:textId="721AA9E9" w:rsidR="0093633E" w:rsidRDefault="0093633E"/>
    <w:p w14:paraId="1127FF99" w14:textId="71A0C0C3" w:rsidR="00585A35" w:rsidRPr="00585A35" w:rsidRDefault="0091446C" w:rsidP="00585A35">
      <w:pPr>
        <w:widowControl w:val="0"/>
        <w:autoSpaceDE w:val="0"/>
        <w:autoSpaceDN w:val="0"/>
        <w:adjustRightInd w:val="0"/>
        <w:ind w:left="480" w:hanging="480"/>
        <w:rPr>
          <w:rFonts w:cs="Times New Roman"/>
          <w:noProof/>
        </w:rPr>
      </w:pPr>
      <w:r>
        <w:fldChar w:fldCharType="begin" w:fldLock="1"/>
      </w:r>
      <w:r>
        <w:instrText xml:space="preserve">ADDIN Mendeley Bibliography CSL_BIBLIOGRAPHY </w:instrText>
      </w:r>
      <w:r>
        <w:fldChar w:fldCharType="separate"/>
      </w:r>
      <w:r w:rsidR="00585A35" w:rsidRPr="00585A35">
        <w:rPr>
          <w:rFonts w:cs="Times New Roman"/>
          <w:noProof/>
        </w:rPr>
        <w:t>Baker, J. L., M. S. Lachniet, O. Chervyatsova, Y. Asmerom, and V. J. Polyak. 2017. Holocene warming in western continental Eurasia driven by glacial retreat and greenhouse forcing. Nature Geoscience 10:430.</w:t>
      </w:r>
    </w:p>
    <w:p w14:paraId="46853A78" w14:textId="77777777" w:rsidR="00585A35" w:rsidRPr="00585A35" w:rsidRDefault="00585A35" w:rsidP="00585A35">
      <w:pPr>
        <w:widowControl w:val="0"/>
        <w:autoSpaceDE w:val="0"/>
        <w:autoSpaceDN w:val="0"/>
        <w:adjustRightInd w:val="0"/>
        <w:ind w:left="480" w:hanging="480"/>
        <w:rPr>
          <w:rFonts w:cs="Times New Roman"/>
          <w:noProof/>
        </w:rPr>
      </w:pPr>
      <w:r w:rsidRPr="00585A35">
        <w:rPr>
          <w:rFonts w:cs="Times New Roman"/>
          <w:noProof/>
        </w:rPr>
        <w:t>Bearhop, S., R. W. Furness, G. M. Hilton, and S. C. Votier. 2003. A forensic approach to understanding diet and habitat use from stable isotope analysis of (avian) claw material. Functional Ecology 17:270–275.</w:t>
      </w:r>
    </w:p>
    <w:p w14:paraId="0020D5AE" w14:textId="77777777" w:rsidR="00585A35" w:rsidRPr="00585A35" w:rsidRDefault="00585A35" w:rsidP="00585A35">
      <w:pPr>
        <w:widowControl w:val="0"/>
        <w:autoSpaceDE w:val="0"/>
        <w:autoSpaceDN w:val="0"/>
        <w:adjustRightInd w:val="0"/>
        <w:ind w:left="480" w:hanging="480"/>
        <w:rPr>
          <w:rFonts w:cs="Times New Roman"/>
          <w:noProof/>
        </w:rPr>
      </w:pPr>
      <w:r w:rsidRPr="00585A35">
        <w:rPr>
          <w:rFonts w:cs="Times New Roman"/>
          <w:noProof/>
        </w:rPr>
        <w:t>Bearhop, S., G. M. Hilton, S. C. Votier, and S. Waldron. 2004. Stable isotope ratios indicate that body condition in migrating passerines is influenced by winter habitat. Proceedings of the Royal Society of London. Series B: Biological Sciences 271:215–218.</w:t>
      </w:r>
    </w:p>
    <w:p w14:paraId="06B21DA6" w14:textId="77777777" w:rsidR="00585A35" w:rsidRPr="00585A35" w:rsidRDefault="00585A35" w:rsidP="00585A35">
      <w:pPr>
        <w:widowControl w:val="0"/>
        <w:autoSpaceDE w:val="0"/>
        <w:autoSpaceDN w:val="0"/>
        <w:adjustRightInd w:val="0"/>
        <w:ind w:left="480" w:hanging="480"/>
        <w:rPr>
          <w:rFonts w:cs="Times New Roman"/>
          <w:noProof/>
        </w:rPr>
      </w:pPr>
      <w:r w:rsidRPr="00585A35">
        <w:rPr>
          <w:rFonts w:cs="Times New Roman"/>
          <w:noProof/>
        </w:rPr>
        <w:t>Boschker, H., and J. Middelburg. 2002. Stable isotopes and biomarkers in microbial ecology. FEMS Microbiology Ecology 40:85–95.</w:t>
      </w:r>
    </w:p>
    <w:p w14:paraId="7A282DF0" w14:textId="77777777" w:rsidR="00585A35" w:rsidRPr="00585A35" w:rsidRDefault="00585A35" w:rsidP="00585A35">
      <w:pPr>
        <w:widowControl w:val="0"/>
        <w:autoSpaceDE w:val="0"/>
        <w:autoSpaceDN w:val="0"/>
        <w:adjustRightInd w:val="0"/>
        <w:ind w:left="480" w:hanging="480"/>
        <w:rPr>
          <w:rFonts w:cs="Times New Roman"/>
          <w:noProof/>
        </w:rPr>
      </w:pPr>
      <w:r w:rsidRPr="00585A35">
        <w:rPr>
          <w:rFonts w:cs="Times New Roman"/>
          <w:noProof/>
        </w:rPr>
        <w:t>Bridgham, S. D., J. P. Megonigal, J. K. Keller, N. B. Bliss, and C. Trettin. 2006. The carbon balance of North American wetlands. Wetlands 26:889–916.</w:t>
      </w:r>
    </w:p>
    <w:p w14:paraId="72774716" w14:textId="77777777" w:rsidR="00585A35" w:rsidRPr="00585A35" w:rsidRDefault="00585A35" w:rsidP="00585A35">
      <w:pPr>
        <w:widowControl w:val="0"/>
        <w:autoSpaceDE w:val="0"/>
        <w:autoSpaceDN w:val="0"/>
        <w:adjustRightInd w:val="0"/>
        <w:ind w:left="480" w:hanging="480"/>
        <w:rPr>
          <w:rFonts w:cs="Times New Roman"/>
          <w:noProof/>
        </w:rPr>
      </w:pPr>
      <w:r w:rsidRPr="00585A35">
        <w:rPr>
          <w:rFonts w:cs="Times New Roman"/>
          <w:noProof/>
        </w:rPr>
        <w:t>Busst, G. M. A., and J. R. Britton. 2018. Tissue-specific turnover rates of the nitrogen stable isotope as functions of time and growth in a cyprinid fish. Hydrobiologia 805:49–60.</w:t>
      </w:r>
    </w:p>
    <w:p w14:paraId="64EF1219" w14:textId="77777777" w:rsidR="00585A35" w:rsidRPr="00585A35" w:rsidRDefault="00585A35" w:rsidP="00585A35">
      <w:pPr>
        <w:widowControl w:val="0"/>
        <w:autoSpaceDE w:val="0"/>
        <w:autoSpaceDN w:val="0"/>
        <w:adjustRightInd w:val="0"/>
        <w:ind w:left="480" w:hanging="480"/>
        <w:rPr>
          <w:rFonts w:cs="Times New Roman"/>
          <w:noProof/>
        </w:rPr>
      </w:pPr>
      <w:r w:rsidRPr="00585A35">
        <w:rPr>
          <w:rFonts w:cs="Times New Roman"/>
          <w:noProof/>
        </w:rPr>
        <w:t>Cerling, T. E. 1984. The stable isotopic composition of modern soil carbonate and its relationship to climate. Earth and Planetary Science Letters 71:229–240.</w:t>
      </w:r>
    </w:p>
    <w:p w14:paraId="429633B5" w14:textId="77777777" w:rsidR="00585A35" w:rsidRPr="00585A35" w:rsidRDefault="00585A35" w:rsidP="00585A35">
      <w:pPr>
        <w:widowControl w:val="0"/>
        <w:autoSpaceDE w:val="0"/>
        <w:autoSpaceDN w:val="0"/>
        <w:adjustRightInd w:val="0"/>
        <w:ind w:left="480" w:hanging="480"/>
        <w:rPr>
          <w:rFonts w:cs="Times New Roman"/>
          <w:noProof/>
        </w:rPr>
      </w:pPr>
      <w:r w:rsidRPr="00585A35">
        <w:rPr>
          <w:rFonts w:cs="Times New Roman"/>
          <w:noProof/>
        </w:rPr>
        <w:t>Chappuis, E., V. Seriñá, E. Martí, E. Ballesteros, and E. Gacia. 2017. Decrypting stable-isotope (δ13C and δ15N) variability in aquatic plants. Freshwater Biology 62:1807–1818.</w:t>
      </w:r>
    </w:p>
    <w:p w14:paraId="174A6C71" w14:textId="77777777" w:rsidR="00585A35" w:rsidRPr="00585A35" w:rsidRDefault="00585A35" w:rsidP="00585A35">
      <w:pPr>
        <w:widowControl w:val="0"/>
        <w:autoSpaceDE w:val="0"/>
        <w:autoSpaceDN w:val="0"/>
        <w:adjustRightInd w:val="0"/>
        <w:ind w:left="480" w:hanging="480"/>
        <w:rPr>
          <w:rFonts w:cs="Times New Roman"/>
          <w:noProof/>
        </w:rPr>
      </w:pPr>
      <w:r w:rsidRPr="00585A35">
        <w:rPr>
          <w:rFonts w:cs="Times New Roman"/>
          <w:noProof/>
        </w:rPr>
        <w:t>Cummins, K. W., and M. J. Klug. 1979. Feeding Ecology of Stream Invertebrates. Annual Review of Ecology and Systematics 10:147–172.</w:t>
      </w:r>
    </w:p>
    <w:p w14:paraId="1D2EDBAF" w14:textId="77777777" w:rsidR="00585A35" w:rsidRPr="00585A35" w:rsidRDefault="00585A35" w:rsidP="00585A35">
      <w:pPr>
        <w:widowControl w:val="0"/>
        <w:autoSpaceDE w:val="0"/>
        <w:autoSpaceDN w:val="0"/>
        <w:adjustRightInd w:val="0"/>
        <w:ind w:left="480" w:hanging="480"/>
        <w:rPr>
          <w:rFonts w:cs="Times New Roman"/>
          <w:noProof/>
        </w:rPr>
      </w:pPr>
      <w:r w:rsidRPr="00585A35">
        <w:rPr>
          <w:rFonts w:cs="Times New Roman"/>
          <w:noProof/>
        </w:rPr>
        <w:t>Cummins, K. W., M. A. Wilzbach, D. M. Gates, J. B. Perry, and W. Bruce. 1989. Shredders and Riparian Vegetation stream invertebrates. BioScience 39:24–30.</w:t>
      </w:r>
    </w:p>
    <w:p w14:paraId="29AE77A2" w14:textId="77777777" w:rsidR="00585A35" w:rsidRPr="00585A35" w:rsidRDefault="00585A35" w:rsidP="00585A35">
      <w:pPr>
        <w:widowControl w:val="0"/>
        <w:autoSpaceDE w:val="0"/>
        <w:autoSpaceDN w:val="0"/>
        <w:adjustRightInd w:val="0"/>
        <w:ind w:left="480" w:hanging="480"/>
        <w:rPr>
          <w:rFonts w:cs="Times New Roman"/>
          <w:noProof/>
        </w:rPr>
      </w:pPr>
      <w:r w:rsidRPr="00585A35">
        <w:rPr>
          <w:rFonts w:cs="Times New Roman"/>
          <w:noProof/>
        </w:rPr>
        <w:t>Divine, L. M., B. A. Bluhm, F. J. Mueter, and K. Iken. 2017. Diet analysis of Alaska Arctic snow crabs (Chionoecetes opilio) using stomach contents and δ13C and δ15N stable isotopes. Deep-Sea Research Part II: Topical Studies in Oceanography 135:124–136.</w:t>
      </w:r>
    </w:p>
    <w:p w14:paraId="25303807" w14:textId="77777777" w:rsidR="00585A35" w:rsidRPr="00585A35" w:rsidRDefault="00585A35" w:rsidP="00585A35">
      <w:pPr>
        <w:widowControl w:val="0"/>
        <w:autoSpaceDE w:val="0"/>
        <w:autoSpaceDN w:val="0"/>
        <w:adjustRightInd w:val="0"/>
        <w:ind w:left="480" w:hanging="480"/>
        <w:rPr>
          <w:rFonts w:cs="Times New Roman"/>
          <w:noProof/>
        </w:rPr>
      </w:pPr>
      <w:r w:rsidRPr="00585A35">
        <w:rPr>
          <w:rFonts w:cs="Times New Roman"/>
          <w:noProof/>
        </w:rPr>
        <w:t>Epstein, S., R. Buchsbaum, H. A. Lowenstam, and H. C. Urey. 1953. Revised carbonate-water isotopic temperature scale. Bulletin of the Geological Society of America 64:1315–1326.</w:t>
      </w:r>
    </w:p>
    <w:p w14:paraId="45E22488" w14:textId="77777777" w:rsidR="00585A35" w:rsidRPr="00585A35" w:rsidRDefault="00585A35" w:rsidP="00585A35">
      <w:pPr>
        <w:widowControl w:val="0"/>
        <w:autoSpaceDE w:val="0"/>
        <w:autoSpaceDN w:val="0"/>
        <w:adjustRightInd w:val="0"/>
        <w:ind w:left="480" w:hanging="480"/>
        <w:rPr>
          <w:rFonts w:cs="Times New Roman"/>
          <w:noProof/>
        </w:rPr>
      </w:pPr>
      <w:r w:rsidRPr="00585A35">
        <w:rPr>
          <w:rFonts w:cs="Times New Roman"/>
          <w:noProof/>
        </w:rPr>
        <w:t>France, R. L., and R. H. Peters. 1997. Ecosystem differences in the trophic enrichment of13C in aquatic food webs. Canadian Journal of Fisheries and Aquatic Sciences 54:1255–1258.</w:t>
      </w:r>
    </w:p>
    <w:p w14:paraId="0FA053E5" w14:textId="77777777" w:rsidR="00585A35" w:rsidRPr="00585A35" w:rsidRDefault="00585A35" w:rsidP="00585A35">
      <w:pPr>
        <w:widowControl w:val="0"/>
        <w:autoSpaceDE w:val="0"/>
        <w:autoSpaceDN w:val="0"/>
        <w:adjustRightInd w:val="0"/>
        <w:ind w:left="480" w:hanging="480"/>
        <w:rPr>
          <w:rFonts w:cs="Times New Roman"/>
          <w:noProof/>
        </w:rPr>
      </w:pPr>
      <w:r w:rsidRPr="00585A35">
        <w:rPr>
          <w:rFonts w:cs="Times New Roman"/>
          <w:noProof/>
        </w:rPr>
        <w:t>Fry, B. 2006. Stable Isotope Ecology. Springer New York, New York.</w:t>
      </w:r>
    </w:p>
    <w:p w14:paraId="14BF2D8B" w14:textId="77777777" w:rsidR="00585A35" w:rsidRPr="00585A35" w:rsidRDefault="00585A35" w:rsidP="00585A35">
      <w:pPr>
        <w:widowControl w:val="0"/>
        <w:autoSpaceDE w:val="0"/>
        <w:autoSpaceDN w:val="0"/>
        <w:adjustRightInd w:val="0"/>
        <w:ind w:left="480" w:hanging="480"/>
        <w:rPr>
          <w:rFonts w:cs="Times New Roman"/>
          <w:noProof/>
        </w:rPr>
      </w:pPr>
      <w:r w:rsidRPr="00585A35">
        <w:rPr>
          <w:rFonts w:cs="Times New Roman"/>
          <w:noProof/>
        </w:rPr>
        <w:t>Hershey, A. E., R. M. Northington, J. C. Finlay, and B. J. Peterson. 2017. Stable Isotopes in Stream Food Webs. Page Methods in Stream Ecology: Third Edition. Elsevier Inc.</w:t>
      </w:r>
    </w:p>
    <w:p w14:paraId="0542ED90" w14:textId="77777777" w:rsidR="00585A35" w:rsidRPr="00585A35" w:rsidRDefault="00585A35" w:rsidP="00585A35">
      <w:pPr>
        <w:widowControl w:val="0"/>
        <w:autoSpaceDE w:val="0"/>
        <w:autoSpaceDN w:val="0"/>
        <w:adjustRightInd w:val="0"/>
        <w:ind w:left="480" w:hanging="480"/>
        <w:rPr>
          <w:rFonts w:cs="Times New Roman"/>
          <w:noProof/>
        </w:rPr>
      </w:pPr>
      <w:r w:rsidRPr="00585A35">
        <w:rPr>
          <w:rFonts w:cs="Times New Roman"/>
          <w:noProof/>
        </w:rPr>
        <w:t>Hilderbrand, G. V., S. D. Farley, C. T. Robbins, T. A. Hanley, K. Titus, and C. Servheen. 1996. Use of stable isotopes to determine diets of living and extinct bears. Canadian Journal of Zoology 74:2080–2088.</w:t>
      </w:r>
    </w:p>
    <w:p w14:paraId="73A06C66" w14:textId="77777777" w:rsidR="00585A35" w:rsidRPr="00585A35" w:rsidRDefault="00585A35" w:rsidP="00585A35">
      <w:pPr>
        <w:widowControl w:val="0"/>
        <w:autoSpaceDE w:val="0"/>
        <w:autoSpaceDN w:val="0"/>
        <w:adjustRightInd w:val="0"/>
        <w:ind w:left="480" w:hanging="480"/>
        <w:rPr>
          <w:rFonts w:cs="Times New Roman"/>
          <w:noProof/>
        </w:rPr>
      </w:pPr>
      <w:r w:rsidRPr="00585A35">
        <w:rPr>
          <w:rFonts w:cs="Times New Roman"/>
          <w:noProof/>
        </w:rPr>
        <w:t xml:space="preserve">Hill, S. B., S. Wilson, and K. Watson. 2004. Learning Ecology. A New Approach to Learning and Transforming Ecological Consciousness. Pages 47–64 </w:t>
      </w:r>
      <w:r w:rsidRPr="00585A35">
        <w:rPr>
          <w:rFonts w:cs="Times New Roman"/>
          <w:i/>
          <w:iCs/>
          <w:noProof/>
        </w:rPr>
        <w:t>in</w:t>
      </w:r>
      <w:r w:rsidRPr="00585A35">
        <w:rPr>
          <w:rFonts w:cs="Times New Roman"/>
          <w:noProof/>
        </w:rPr>
        <w:t xml:space="preserve"> E. V. O’Sullivan and M. M. Taylor, editors. Learning Toward an Ecological Consciousness: Selected Transformative Practices. Palgrave Macmillan US.</w:t>
      </w:r>
    </w:p>
    <w:p w14:paraId="6C6B8302" w14:textId="77777777" w:rsidR="00585A35" w:rsidRPr="00585A35" w:rsidRDefault="00585A35" w:rsidP="00585A35">
      <w:pPr>
        <w:widowControl w:val="0"/>
        <w:autoSpaceDE w:val="0"/>
        <w:autoSpaceDN w:val="0"/>
        <w:adjustRightInd w:val="0"/>
        <w:ind w:left="480" w:hanging="480"/>
        <w:rPr>
          <w:rFonts w:cs="Times New Roman"/>
          <w:noProof/>
        </w:rPr>
      </w:pPr>
      <w:r w:rsidRPr="00585A35">
        <w:rPr>
          <w:rFonts w:cs="Times New Roman"/>
          <w:noProof/>
        </w:rPr>
        <w:t>Hobson, K. A. 2016. Tracing Origins and Migration of Wildlife Using Stable Isotopes : A Review. Oecologia 120:314–326.</w:t>
      </w:r>
    </w:p>
    <w:p w14:paraId="738DCA9A" w14:textId="77777777" w:rsidR="00585A35" w:rsidRPr="00585A35" w:rsidRDefault="00585A35" w:rsidP="00585A35">
      <w:pPr>
        <w:widowControl w:val="0"/>
        <w:autoSpaceDE w:val="0"/>
        <w:autoSpaceDN w:val="0"/>
        <w:adjustRightInd w:val="0"/>
        <w:ind w:left="480" w:hanging="480"/>
        <w:rPr>
          <w:rFonts w:cs="Times New Roman"/>
          <w:noProof/>
        </w:rPr>
      </w:pPr>
      <w:r w:rsidRPr="00585A35">
        <w:rPr>
          <w:rFonts w:cs="Times New Roman"/>
          <w:noProof/>
        </w:rPr>
        <w:lastRenderedPageBreak/>
        <w:t>Hobson, K. A., J. F. Piattt, and J. Pitocchelli. 1994. Using Stable Isotopes to Determine Seabird Trophic Relationships. Journal of Animal Ecology 63:786–798.</w:t>
      </w:r>
    </w:p>
    <w:p w14:paraId="21A25EEC" w14:textId="77777777" w:rsidR="00585A35" w:rsidRPr="00585A35" w:rsidRDefault="00585A35" w:rsidP="00585A35">
      <w:pPr>
        <w:widowControl w:val="0"/>
        <w:autoSpaceDE w:val="0"/>
        <w:autoSpaceDN w:val="0"/>
        <w:adjustRightInd w:val="0"/>
        <w:ind w:left="480" w:hanging="480"/>
        <w:rPr>
          <w:rFonts w:cs="Times New Roman"/>
          <w:noProof/>
        </w:rPr>
      </w:pPr>
      <w:r w:rsidRPr="00585A35">
        <w:rPr>
          <w:rFonts w:cs="Times New Roman"/>
          <w:noProof/>
        </w:rPr>
        <w:t>Hogan, J. D., M. J. Blum, J. F. Gilliam, N. Bickford, and P. B. McIntyre. 2014. Consequences of alternative dispersal strategies in a putatively amphidromous fish. Ecology 95:2397–2408.</w:t>
      </w:r>
    </w:p>
    <w:p w14:paraId="6D2049A4" w14:textId="77777777" w:rsidR="00585A35" w:rsidRPr="00585A35" w:rsidRDefault="00585A35" w:rsidP="00585A35">
      <w:pPr>
        <w:widowControl w:val="0"/>
        <w:autoSpaceDE w:val="0"/>
        <w:autoSpaceDN w:val="0"/>
        <w:adjustRightInd w:val="0"/>
        <w:ind w:left="480" w:hanging="480"/>
        <w:rPr>
          <w:rFonts w:cs="Times New Roman"/>
          <w:noProof/>
        </w:rPr>
      </w:pPr>
      <w:r w:rsidRPr="00585A35">
        <w:rPr>
          <w:rFonts w:cs="Times New Roman"/>
          <w:noProof/>
        </w:rPr>
        <w:t>Hsieh, J. C. C., and C. J. Yapp. 1999. Stable carbon isotope budget of CO2 in a wet, modern soil as inferred from Fe(CO3)OH in pedogenic goethite: Possible role of calcite dissolution. Geochimica et Cosmochimica Acta 63:767–783.</w:t>
      </w:r>
    </w:p>
    <w:p w14:paraId="0AB6047A" w14:textId="77777777" w:rsidR="00585A35" w:rsidRPr="00585A35" w:rsidRDefault="00585A35" w:rsidP="00585A35">
      <w:pPr>
        <w:widowControl w:val="0"/>
        <w:autoSpaceDE w:val="0"/>
        <w:autoSpaceDN w:val="0"/>
        <w:adjustRightInd w:val="0"/>
        <w:ind w:left="480" w:hanging="480"/>
        <w:rPr>
          <w:rFonts w:cs="Times New Roman"/>
          <w:noProof/>
        </w:rPr>
      </w:pPr>
      <w:r w:rsidRPr="00585A35">
        <w:rPr>
          <w:rFonts w:cs="Times New Roman"/>
          <w:noProof/>
        </w:rPr>
        <w:t>Jardine, T. D., M. A. Gray, S. M. McWilliam, and R. A. Cunjak. 2005. Stable Isotope Variability in Tissues of Temperate Stream Fishes. Transactions of the American Fisheries Society 134:1103–1110.</w:t>
      </w:r>
    </w:p>
    <w:p w14:paraId="03D68561" w14:textId="77777777" w:rsidR="00585A35" w:rsidRPr="00585A35" w:rsidRDefault="00585A35" w:rsidP="00585A35">
      <w:pPr>
        <w:widowControl w:val="0"/>
        <w:autoSpaceDE w:val="0"/>
        <w:autoSpaceDN w:val="0"/>
        <w:adjustRightInd w:val="0"/>
        <w:ind w:left="480" w:hanging="480"/>
        <w:rPr>
          <w:rFonts w:cs="Times New Roman"/>
          <w:noProof/>
        </w:rPr>
      </w:pPr>
      <w:r w:rsidRPr="00585A35">
        <w:rPr>
          <w:rFonts w:cs="Times New Roman"/>
          <w:noProof/>
        </w:rPr>
        <w:t>Körner, C., G. D. Farquhar, and Z. Roksandic. 1988. A global survey of carbon isotope discrimination in plants from high altitude. Oecologica 74:623–632.</w:t>
      </w:r>
    </w:p>
    <w:p w14:paraId="57C79189" w14:textId="77777777" w:rsidR="00585A35" w:rsidRPr="00585A35" w:rsidRDefault="00585A35" w:rsidP="00585A35">
      <w:pPr>
        <w:widowControl w:val="0"/>
        <w:autoSpaceDE w:val="0"/>
        <w:autoSpaceDN w:val="0"/>
        <w:adjustRightInd w:val="0"/>
        <w:ind w:left="480" w:hanging="480"/>
        <w:rPr>
          <w:rFonts w:cs="Times New Roman"/>
          <w:noProof/>
        </w:rPr>
      </w:pPr>
      <w:r w:rsidRPr="00585A35">
        <w:rPr>
          <w:rFonts w:cs="Times New Roman"/>
          <w:noProof/>
        </w:rPr>
        <w:t>Lipp, J., P. Trimborn, P. Fritz, H. Moser, B. Becker, and B. Frenzel. 1991. Stable isotopes in tree ring cellulose and climatic change. Tellus 43B:322–330.</w:t>
      </w:r>
    </w:p>
    <w:p w14:paraId="1E27108F" w14:textId="77777777" w:rsidR="00585A35" w:rsidRPr="00585A35" w:rsidRDefault="00585A35" w:rsidP="00585A35">
      <w:pPr>
        <w:widowControl w:val="0"/>
        <w:autoSpaceDE w:val="0"/>
        <w:autoSpaceDN w:val="0"/>
        <w:adjustRightInd w:val="0"/>
        <w:ind w:left="480" w:hanging="480"/>
        <w:rPr>
          <w:rFonts w:cs="Times New Roman"/>
          <w:noProof/>
        </w:rPr>
      </w:pPr>
      <w:r w:rsidRPr="00585A35">
        <w:rPr>
          <w:rFonts w:cs="Times New Roman"/>
          <w:noProof/>
        </w:rPr>
        <w:t>McDermott, F. 2004. Palaeo-climate reconstruction from stable isotope variations in speleothems: A review. Quaternary Science Reviews 23:901–918.</w:t>
      </w:r>
    </w:p>
    <w:p w14:paraId="5BB304FB" w14:textId="77777777" w:rsidR="00585A35" w:rsidRPr="00585A35" w:rsidRDefault="00585A35" w:rsidP="00585A35">
      <w:pPr>
        <w:widowControl w:val="0"/>
        <w:autoSpaceDE w:val="0"/>
        <w:autoSpaceDN w:val="0"/>
        <w:adjustRightInd w:val="0"/>
        <w:ind w:left="480" w:hanging="480"/>
        <w:rPr>
          <w:rFonts w:cs="Times New Roman"/>
          <w:noProof/>
        </w:rPr>
      </w:pPr>
      <w:r w:rsidRPr="00585A35">
        <w:rPr>
          <w:rFonts w:cs="Times New Roman"/>
          <w:noProof/>
        </w:rPr>
        <w:t>Merritt, R., and K. Cummins. 1996. An introduction to the aquatic insects of North America. 3rd edition. Kendall/Hunt Publishing Company, Dubuque, IA.</w:t>
      </w:r>
    </w:p>
    <w:p w14:paraId="7DD2F283" w14:textId="77777777" w:rsidR="00585A35" w:rsidRPr="00585A35" w:rsidRDefault="00585A35" w:rsidP="00585A35">
      <w:pPr>
        <w:widowControl w:val="0"/>
        <w:autoSpaceDE w:val="0"/>
        <w:autoSpaceDN w:val="0"/>
        <w:adjustRightInd w:val="0"/>
        <w:ind w:left="480" w:hanging="480"/>
        <w:rPr>
          <w:rFonts w:cs="Times New Roman"/>
          <w:noProof/>
        </w:rPr>
      </w:pPr>
      <w:r w:rsidRPr="00585A35">
        <w:rPr>
          <w:rFonts w:cs="Times New Roman"/>
          <w:noProof/>
        </w:rPr>
        <w:t>Molles, M., and A. Sher. 2019. Ecology: Concepts &amp; Applications 8th edition. McGraw Hill Education.</w:t>
      </w:r>
    </w:p>
    <w:p w14:paraId="20AE89EC" w14:textId="77777777" w:rsidR="00585A35" w:rsidRPr="00585A35" w:rsidRDefault="00585A35" w:rsidP="00585A35">
      <w:pPr>
        <w:widowControl w:val="0"/>
        <w:autoSpaceDE w:val="0"/>
        <w:autoSpaceDN w:val="0"/>
        <w:adjustRightInd w:val="0"/>
        <w:ind w:left="480" w:hanging="480"/>
        <w:rPr>
          <w:rFonts w:cs="Times New Roman"/>
          <w:noProof/>
        </w:rPr>
      </w:pPr>
      <w:r w:rsidRPr="00585A35">
        <w:rPr>
          <w:rFonts w:cs="Times New Roman"/>
          <w:noProof/>
        </w:rPr>
        <w:t>O’Reilly, C. M., S. R. Alin, P.-D. Plisnier, A. S. Cohen, and B. A. McKee. 2003. Climate change decreases aquatic ecosystem productivity of Lake Tanganyika, Africa. Nature 424:766–768.</w:t>
      </w:r>
    </w:p>
    <w:p w14:paraId="62EDDFCD" w14:textId="77777777" w:rsidR="00585A35" w:rsidRPr="00585A35" w:rsidRDefault="00585A35" w:rsidP="00585A35">
      <w:pPr>
        <w:widowControl w:val="0"/>
        <w:autoSpaceDE w:val="0"/>
        <w:autoSpaceDN w:val="0"/>
        <w:adjustRightInd w:val="0"/>
        <w:ind w:left="480" w:hanging="480"/>
        <w:rPr>
          <w:rFonts w:cs="Times New Roman"/>
          <w:noProof/>
        </w:rPr>
      </w:pPr>
      <w:r w:rsidRPr="00585A35">
        <w:rPr>
          <w:rFonts w:cs="Times New Roman"/>
          <w:noProof/>
        </w:rPr>
        <w:t>O’Reilly, C. M., R. E. Hecky, A. S. Cohen, and P. D. Plisnier. 2002. Interpreting stable isotopes in food webs: Recognizing the role of time averaging at different trophic levels. Limnology and Oceanography 47:306–309.</w:t>
      </w:r>
    </w:p>
    <w:p w14:paraId="5AAF96BC" w14:textId="77777777" w:rsidR="00585A35" w:rsidRPr="00585A35" w:rsidRDefault="00585A35" w:rsidP="00585A35">
      <w:pPr>
        <w:widowControl w:val="0"/>
        <w:autoSpaceDE w:val="0"/>
        <w:autoSpaceDN w:val="0"/>
        <w:adjustRightInd w:val="0"/>
        <w:ind w:left="480" w:hanging="480"/>
        <w:rPr>
          <w:rFonts w:cs="Times New Roman"/>
          <w:noProof/>
        </w:rPr>
      </w:pPr>
      <w:r w:rsidRPr="00585A35">
        <w:rPr>
          <w:rFonts w:cs="Times New Roman"/>
          <w:noProof/>
        </w:rPr>
        <w:t>Parnell, A. 2019. simmr: A stable isotope mixing model.</w:t>
      </w:r>
    </w:p>
    <w:p w14:paraId="1D368D48" w14:textId="77777777" w:rsidR="00585A35" w:rsidRPr="00585A35" w:rsidRDefault="00585A35" w:rsidP="00585A35">
      <w:pPr>
        <w:widowControl w:val="0"/>
        <w:autoSpaceDE w:val="0"/>
        <w:autoSpaceDN w:val="0"/>
        <w:adjustRightInd w:val="0"/>
        <w:ind w:left="480" w:hanging="480"/>
        <w:rPr>
          <w:rFonts w:cs="Times New Roman"/>
          <w:noProof/>
        </w:rPr>
      </w:pPr>
      <w:r w:rsidRPr="00585A35">
        <w:rPr>
          <w:rFonts w:cs="Times New Roman"/>
          <w:noProof/>
        </w:rPr>
        <w:t>Patterson, D. B., D. R. Braun, K. Allen, W. A. Barr, A. K. Behrensmeyer, M. Biernat, S. B. Lehmann, T. Maddox, F. K. Manthi, S. R. Merritt, S. E. Morris, K. O. Brien, J. S. Reeves, B. A. Wood, and R. Bobe. 2019. Comparative isotopic evidence from East Turkana supports a dietary shift within the genus Homo. Nature Ecology &amp; Evolution 3:1048–1056.</w:t>
      </w:r>
    </w:p>
    <w:p w14:paraId="50D6B49C" w14:textId="77777777" w:rsidR="00585A35" w:rsidRPr="00585A35" w:rsidRDefault="00585A35" w:rsidP="00585A35">
      <w:pPr>
        <w:widowControl w:val="0"/>
        <w:autoSpaceDE w:val="0"/>
        <w:autoSpaceDN w:val="0"/>
        <w:adjustRightInd w:val="0"/>
        <w:ind w:left="480" w:hanging="480"/>
        <w:rPr>
          <w:rFonts w:cs="Times New Roman"/>
          <w:noProof/>
        </w:rPr>
      </w:pPr>
      <w:r w:rsidRPr="00585A35">
        <w:rPr>
          <w:rFonts w:cs="Times New Roman"/>
          <w:noProof/>
        </w:rPr>
        <w:t>Peterson, B. J., and B. Fry. 1987. Stable Isotopes in Ecosystem Studies. Annual Review of Ecology and Systematics 18:293–320.</w:t>
      </w:r>
    </w:p>
    <w:p w14:paraId="57DB9A04" w14:textId="77777777" w:rsidR="00585A35" w:rsidRPr="00585A35" w:rsidRDefault="00585A35" w:rsidP="00585A35">
      <w:pPr>
        <w:widowControl w:val="0"/>
        <w:autoSpaceDE w:val="0"/>
        <w:autoSpaceDN w:val="0"/>
        <w:adjustRightInd w:val="0"/>
        <w:ind w:left="480" w:hanging="480"/>
        <w:rPr>
          <w:rFonts w:cs="Times New Roman"/>
          <w:noProof/>
        </w:rPr>
      </w:pPr>
      <w:r w:rsidRPr="00585A35">
        <w:rPr>
          <w:rFonts w:cs="Times New Roman"/>
          <w:noProof/>
        </w:rPr>
        <w:t>Reynolds, D. J., I. R. Hall, J. D. Scourse, C. A. Richardson, A. D. Wanamaker, and P. G. Butler. 2017. Biological and Climate Controls on North Atlantic Marine Carbon Dynamics Over the Last Millennium: Insights From an Absolutely Dated Shell-Based Record From the North Icelandic Shelf. Global Biogeochemical Cycles 31:1718–1735.</w:t>
      </w:r>
    </w:p>
    <w:p w14:paraId="1EB06106" w14:textId="77777777" w:rsidR="00585A35" w:rsidRPr="00585A35" w:rsidRDefault="00585A35" w:rsidP="00585A35">
      <w:pPr>
        <w:widowControl w:val="0"/>
        <w:autoSpaceDE w:val="0"/>
        <w:autoSpaceDN w:val="0"/>
        <w:adjustRightInd w:val="0"/>
        <w:ind w:left="480" w:hanging="480"/>
        <w:rPr>
          <w:rFonts w:cs="Times New Roman"/>
          <w:noProof/>
        </w:rPr>
      </w:pPr>
      <w:r w:rsidRPr="00585A35">
        <w:rPr>
          <w:rFonts w:cs="Times New Roman"/>
          <w:noProof/>
        </w:rPr>
        <w:t>Reynolds, D. J., J. D. Scourse, P. R. Halloran, A. J. Nederbragt, A. D. Wanamaker, P. G. Butler, C. A. Richardson, J. Heinemeier, J. Eiríksson, K. L. Knudsen, and I. R. Hall. 2016. Annually resolved North Atlantic marine climate over the last millennium. Nature Communications 7.</w:t>
      </w:r>
    </w:p>
    <w:p w14:paraId="6F86E749" w14:textId="77777777" w:rsidR="00585A35" w:rsidRPr="00585A35" w:rsidRDefault="00585A35" w:rsidP="00585A35">
      <w:pPr>
        <w:widowControl w:val="0"/>
        <w:autoSpaceDE w:val="0"/>
        <w:autoSpaceDN w:val="0"/>
        <w:adjustRightInd w:val="0"/>
        <w:ind w:left="480" w:hanging="480"/>
        <w:rPr>
          <w:rFonts w:cs="Times New Roman"/>
          <w:noProof/>
        </w:rPr>
      </w:pPr>
      <w:r w:rsidRPr="00585A35">
        <w:rPr>
          <w:rFonts w:cs="Times New Roman"/>
          <w:noProof/>
        </w:rPr>
        <w:t>Richards, M. P., P. B. Pettitt, E. Trinkaus, F. H. Smith, M. Paunovic, and I. Karavanic. 2000. Neanderthal diet at Vindija and Neanderthal predation: The evidence from stable isotopes. Proceedings of the National Academy of Sciences 97:7663–7666.</w:t>
      </w:r>
    </w:p>
    <w:p w14:paraId="2563DFFF" w14:textId="77777777" w:rsidR="00585A35" w:rsidRPr="00585A35" w:rsidRDefault="00585A35" w:rsidP="00585A35">
      <w:pPr>
        <w:widowControl w:val="0"/>
        <w:autoSpaceDE w:val="0"/>
        <w:autoSpaceDN w:val="0"/>
        <w:adjustRightInd w:val="0"/>
        <w:ind w:left="480" w:hanging="480"/>
        <w:rPr>
          <w:rFonts w:cs="Times New Roman"/>
          <w:noProof/>
        </w:rPr>
      </w:pPr>
      <w:r w:rsidRPr="00585A35">
        <w:rPr>
          <w:rFonts w:cs="Times New Roman"/>
          <w:noProof/>
        </w:rPr>
        <w:t xml:space="preserve">Rubenstein, D. R., C. P. Chamberlain, R. T. Holmes, M. P. Ayres, J. R. Waldbauer, G. R. Graves, </w:t>
      </w:r>
      <w:r w:rsidRPr="00585A35">
        <w:rPr>
          <w:rFonts w:cs="Times New Roman"/>
          <w:noProof/>
        </w:rPr>
        <w:lastRenderedPageBreak/>
        <w:t>and N. C. Tuross. 2002. Linking breeding and wintering ranges of a migratory songbird using stable isotopes. Science 295:1062–1065.</w:t>
      </w:r>
    </w:p>
    <w:p w14:paraId="0394F283" w14:textId="77777777" w:rsidR="00585A35" w:rsidRPr="00585A35" w:rsidRDefault="00585A35" w:rsidP="00585A35">
      <w:pPr>
        <w:widowControl w:val="0"/>
        <w:autoSpaceDE w:val="0"/>
        <w:autoSpaceDN w:val="0"/>
        <w:adjustRightInd w:val="0"/>
        <w:ind w:left="480" w:hanging="480"/>
        <w:rPr>
          <w:rFonts w:cs="Times New Roman"/>
          <w:noProof/>
        </w:rPr>
      </w:pPr>
      <w:r w:rsidRPr="00585A35">
        <w:rPr>
          <w:rFonts w:cs="Times New Roman"/>
          <w:noProof/>
        </w:rPr>
        <w:t>Rubenstein, D. R., and K. a. Hobson. 2004. From birds to butterflies: Animal movement patterns and stable isotopes. Trends in Ecology and Evolution 19:256–263.</w:t>
      </w:r>
    </w:p>
    <w:p w14:paraId="042839E6" w14:textId="77777777" w:rsidR="00585A35" w:rsidRPr="00585A35" w:rsidRDefault="00585A35" w:rsidP="00585A35">
      <w:pPr>
        <w:widowControl w:val="0"/>
        <w:autoSpaceDE w:val="0"/>
        <w:autoSpaceDN w:val="0"/>
        <w:adjustRightInd w:val="0"/>
        <w:ind w:left="480" w:hanging="480"/>
        <w:rPr>
          <w:rFonts w:cs="Times New Roman"/>
          <w:noProof/>
        </w:rPr>
      </w:pPr>
      <w:r w:rsidRPr="00585A35">
        <w:rPr>
          <w:rFonts w:cs="Times New Roman"/>
          <w:noProof/>
        </w:rPr>
        <w:t>Sharp, Z. 2007. Principles of Stable Isotope Geochemistry. 1st edition. Pearson/Prentice Hall, Saddle River, NJ.</w:t>
      </w:r>
    </w:p>
    <w:p w14:paraId="1641E9C6" w14:textId="77777777" w:rsidR="00585A35" w:rsidRPr="00585A35" w:rsidRDefault="00585A35" w:rsidP="00585A35">
      <w:pPr>
        <w:widowControl w:val="0"/>
        <w:autoSpaceDE w:val="0"/>
        <w:autoSpaceDN w:val="0"/>
        <w:adjustRightInd w:val="0"/>
        <w:ind w:left="480" w:hanging="480"/>
        <w:rPr>
          <w:rFonts w:cs="Times New Roman"/>
          <w:noProof/>
        </w:rPr>
      </w:pPr>
      <w:r w:rsidRPr="00585A35">
        <w:rPr>
          <w:rFonts w:cs="Times New Roman"/>
          <w:noProof/>
        </w:rPr>
        <w:t>Steinbeiss, S., G. Gleixner, and M. Antonietti. 2009. Effect of biochar amendment on soil carbon balance and soil microbial activity. Soil Biology and Biochemistry 41:1301–1310.</w:t>
      </w:r>
    </w:p>
    <w:p w14:paraId="79B213C3" w14:textId="77777777" w:rsidR="00585A35" w:rsidRPr="00585A35" w:rsidRDefault="00585A35" w:rsidP="00585A35">
      <w:pPr>
        <w:widowControl w:val="0"/>
        <w:autoSpaceDE w:val="0"/>
        <w:autoSpaceDN w:val="0"/>
        <w:adjustRightInd w:val="0"/>
        <w:ind w:left="480" w:hanging="480"/>
        <w:rPr>
          <w:rFonts w:cs="Times New Roman"/>
          <w:noProof/>
        </w:rPr>
      </w:pPr>
      <w:r w:rsidRPr="00585A35">
        <w:rPr>
          <w:rFonts w:cs="Times New Roman"/>
          <w:noProof/>
        </w:rPr>
        <w:t>Team, R. D. C. 2015. R: A Language and Environment for Statistical Computing. R Foundation for Statistical Computing, Vienna, Austria.</w:t>
      </w:r>
    </w:p>
    <w:p w14:paraId="3FAD20F1" w14:textId="77777777" w:rsidR="00585A35" w:rsidRPr="00585A35" w:rsidRDefault="00585A35" w:rsidP="00585A35">
      <w:pPr>
        <w:widowControl w:val="0"/>
        <w:autoSpaceDE w:val="0"/>
        <w:autoSpaceDN w:val="0"/>
        <w:adjustRightInd w:val="0"/>
        <w:ind w:left="480" w:hanging="480"/>
        <w:rPr>
          <w:rFonts w:cs="Times New Roman"/>
          <w:noProof/>
        </w:rPr>
      </w:pPr>
      <w:r w:rsidRPr="00585A35">
        <w:rPr>
          <w:rFonts w:cs="Times New Roman"/>
          <w:noProof/>
        </w:rPr>
        <w:t>Thomas, S. M., and T. W. Crowther. 2015. Predicting rates of isotopic turnover across the animal kingdom: A synthesis of existing data. Journal of Animal Ecology 84:861–870.</w:t>
      </w:r>
    </w:p>
    <w:p w14:paraId="6FD59630" w14:textId="77777777" w:rsidR="00585A35" w:rsidRPr="00585A35" w:rsidRDefault="00585A35" w:rsidP="00585A35">
      <w:pPr>
        <w:widowControl w:val="0"/>
        <w:autoSpaceDE w:val="0"/>
        <w:autoSpaceDN w:val="0"/>
        <w:adjustRightInd w:val="0"/>
        <w:ind w:left="480" w:hanging="480"/>
        <w:rPr>
          <w:rFonts w:cs="Times New Roman"/>
          <w:noProof/>
        </w:rPr>
      </w:pPr>
      <w:r w:rsidRPr="00585A35">
        <w:rPr>
          <w:rFonts w:cs="Times New Roman"/>
          <w:noProof/>
        </w:rPr>
        <w:t>Wanamaker, A. D., K. J. Kreutz, H. W. Borns, D. S. Introne, S. Feindel, S. Funder, P. D. Rawson, and B. J. Barber. 2007. Experimental determination of salinity, temperature. growth, and metabolic effects on shell isotope chemistry of Mytilus edulis collected from Maine and Greenland. Paleoceanography 22:1–12.</w:t>
      </w:r>
    </w:p>
    <w:p w14:paraId="6FEFAB11" w14:textId="77777777" w:rsidR="00585A35" w:rsidRPr="00585A35" w:rsidRDefault="00585A35" w:rsidP="00585A35">
      <w:pPr>
        <w:widowControl w:val="0"/>
        <w:autoSpaceDE w:val="0"/>
        <w:autoSpaceDN w:val="0"/>
        <w:adjustRightInd w:val="0"/>
        <w:ind w:left="480" w:hanging="480"/>
        <w:rPr>
          <w:rFonts w:cs="Times New Roman"/>
          <w:noProof/>
        </w:rPr>
      </w:pPr>
      <w:r w:rsidRPr="00585A35">
        <w:rPr>
          <w:rFonts w:cs="Times New Roman"/>
          <w:noProof/>
        </w:rPr>
        <w:t>Wassenaar, L., and K. Hobson. 1998. Natal origins of migratory monarch butterflies at wintering colonies in Mexico: New isotopic evidence. Proceedings of the National Academy of Science 95:4.</w:t>
      </w:r>
    </w:p>
    <w:p w14:paraId="5882A04A" w14:textId="77777777" w:rsidR="00585A35" w:rsidRPr="00585A35" w:rsidRDefault="00585A35" w:rsidP="00585A35">
      <w:pPr>
        <w:widowControl w:val="0"/>
        <w:autoSpaceDE w:val="0"/>
        <w:autoSpaceDN w:val="0"/>
        <w:adjustRightInd w:val="0"/>
        <w:ind w:left="480" w:hanging="480"/>
        <w:rPr>
          <w:rFonts w:cs="Times New Roman"/>
          <w:noProof/>
        </w:rPr>
      </w:pPr>
      <w:r w:rsidRPr="00585A35">
        <w:rPr>
          <w:rFonts w:cs="Times New Roman"/>
          <w:noProof/>
        </w:rPr>
        <w:t>West, J. B., G. J. Bowen, T. E. Cerling, and J. R. Ehleringer. 2006. Stable isotopes as one of nature’s ecological recorders. Trends in Ecology and Evolution 21:408–414.</w:t>
      </w:r>
    </w:p>
    <w:p w14:paraId="264C0D21" w14:textId="77777777" w:rsidR="00585A35" w:rsidRPr="00585A35" w:rsidRDefault="00585A35" w:rsidP="00585A35">
      <w:pPr>
        <w:widowControl w:val="0"/>
        <w:autoSpaceDE w:val="0"/>
        <w:autoSpaceDN w:val="0"/>
        <w:adjustRightInd w:val="0"/>
        <w:ind w:left="480" w:hanging="480"/>
        <w:rPr>
          <w:rFonts w:cs="Times New Roman"/>
          <w:noProof/>
        </w:rPr>
      </w:pPr>
      <w:r w:rsidRPr="00585A35">
        <w:rPr>
          <w:rFonts w:cs="Times New Roman"/>
          <w:noProof/>
        </w:rPr>
        <w:t>Whitney, N. M., B. J. Johnson, P. T. Dostie, K. Luzier, and A. D. Wanamaker. 2019. Paired bulk organic and individual amino acid δ15N analyses of bivalve shell periostracum: A paleoceanographic proxy for water source variability and nitrogen cycling processes. Geochimica et Cosmochimica Acta 254:67–85.</w:t>
      </w:r>
    </w:p>
    <w:p w14:paraId="4EA06116" w14:textId="77777777" w:rsidR="00585A35" w:rsidRPr="00585A35" w:rsidRDefault="00585A35" w:rsidP="00585A35">
      <w:pPr>
        <w:widowControl w:val="0"/>
        <w:autoSpaceDE w:val="0"/>
        <w:autoSpaceDN w:val="0"/>
        <w:adjustRightInd w:val="0"/>
        <w:ind w:left="480" w:hanging="480"/>
        <w:rPr>
          <w:rFonts w:cs="Times New Roman"/>
          <w:noProof/>
        </w:rPr>
      </w:pPr>
      <w:r w:rsidRPr="00585A35">
        <w:rPr>
          <w:rFonts w:cs="Times New Roman"/>
          <w:noProof/>
        </w:rPr>
        <w:t>Wickham, H., R. Francois, L. Henry, and K. Muller. 2009. ggplot2: elegant graphics for data analysis. Springer-Verlag, New York, NY.</w:t>
      </w:r>
    </w:p>
    <w:p w14:paraId="79B9685F" w14:textId="77777777" w:rsidR="00585A35" w:rsidRPr="00585A35" w:rsidRDefault="00585A35" w:rsidP="00585A35">
      <w:pPr>
        <w:widowControl w:val="0"/>
        <w:autoSpaceDE w:val="0"/>
        <w:autoSpaceDN w:val="0"/>
        <w:adjustRightInd w:val="0"/>
        <w:ind w:left="480" w:hanging="480"/>
        <w:rPr>
          <w:rFonts w:cs="Times New Roman"/>
          <w:noProof/>
        </w:rPr>
      </w:pPr>
      <w:r w:rsidRPr="00585A35">
        <w:rPr>
          <w:rFonts w:cs="Times New Roman"/>
          <w:noProof/>
        </w:rPr>
        <w:t>Wood, S. 2006. Generalized additive models: an introduction with R. C and Hall.</w:t>
      </w:r>
    </w:p>
    <w:p w14:paraId="58E60D7B" w14:textId="77777777" w:rsidR="00585A35" w:rsidRPr="00585A35" w:rsidRDefault="00585A35" w:rsidP="00585A35">
      <w:pPr>
        <w:widowControl w:val="0"/>
        <w:autoSpaceDE w:val="0"/>
        <w:autoSpaceDN w:val="0"/>
        <w:adjustRightInd w:val="0"/>
        <w:ind w:left="480" w:hanging="480"/>
        <w:rPr>
          <w:noProof/>
        </w:rPr>
      </w:pPr>
      <w:r w:rsidRPr="00585A35">
        <w:rPr>
          <w:rFonts w:cs="Times New Roman"/>
          <w:noProof/>
        </w:rPr>
        <w:t>Vander Zanden M. J., Casselman J. M., and Rasmussen J. B. 1999. Stable isotope evidence for the food web consequences of species invasions in lakes. Nature 401:464–467.</w:t>
      </w:r>
    </w:p>
    <w:p w14:paraId="03F53194" w14:textId="45A214BB" w:rsidR="0091446C" w:rsidRDefault="0091446C" w:rsidP="009972DF">
      <w:pPr>
        <w:widowControl w:val="0"/>
        <w:autoSpaceDE w:val="0"/>
        <w:autoSpaceDN w:val="0"/>
        <w:adjustRightInd w:val="0"/>
        <w:ind w:left="480" w:hanging="480"/>
      </w:pPr>
      <w:r>
        <w:fldChar w:fldCharType="end"/>
      </w:r>
    </w:p>
    <w:sectPr w:rsidR="0091446C">
      <w:footerReference w:type="even" r:id="rId22"/>
      <w:footerReference w:type="default" r:id="rId23"/>
      <w:pgSz w:w="12240" w:h="15840"/>
      <w:pgMar w:top="1440" w:right="1440" w:bottom="1440" w:left="1440"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Wanamaker, Alan D [GE AT]" w:date="2019-08-15T10:24:00Z" w:initials="WAD[A">
    <w:p w14:paraId="306D8A6A" w14:textId="77777777" w:rsidR="00692BA1" w:rsidRDefault="00692BA1">
      <w:pPr>
        <w:pStyle w:val="CommentText"/>
      </w:pPr>
      <w:r>
        <w:rPr>
          <w:rStyle w:val="CommentReference"/>
        </w:rPr>
        <w:annotationRef/>
      </w:r>
      <w:r>
        <w:t>Do you want to highlight college/university?</w:t>
      </w:r>
    </w:p>
    <w:p w14:paraId="13CBA8B4" w14:textId="77777777" w:rsidR="00692BA1" w:rsidRDefault="00692BA1">
      <w:pPr>
        <w:pStyle w:val="CommentText"/>
      </w:pPr>
    </w:p>
    <w:p w14:paraId="47F6D801" w14:textId="45EB2BC4" w:rsidR="00692BA1" w:rsidRDefault="00692BA1">
      <w:pPr>
        <w:pStyle w:val="CommentText"/>
      </w:pPr>
      <w:r>
        <w:t xml:space="preserve">DDH: I don’t think so. This should be doable at the university level, obviously, but high school AP biology teachers could likely pull it off as well if they were so inclined. I’d be curious about what everyone else thinks though. This could be placed somewhere in the discussion. Maybe where we say the exercise could be tailored to other systems?  </w:t>
      </w:r>
    </w:p>
  </w:comment>
  <w:comment w:id="2" w:author="Derek Houston" w:date="2019-08-29T17:06:00Z" w:initials="DDH">
    <w:p w14:paraId="7200208D" w14:textId="010869AD" w:rsidR="00F946CC" w:rsidRPr="00F946CC" w:rsidRDefault="00F946CC">
      <w:pPr>
        <w:pStyle w:val="CommentText"/>
        <w:rPr>
          <w:rFonts w:ascii="Open Sans" w:hAnsi="Open Sans"/>
          <w:color w:val="333333"/>
        </w:rPr>
      </w:pPr>
      <w:r>
        <w:rPr>
          <w:rStyle w:val="CommentReference"/>
        </w:rPr>
        <w:annotationRef/>
      </w:r>
      <w:r>
        <w:t xml:space="preserve">Found this one on Wikipedia but I don’t have access to verify that it does give those ranges (it’s supposed to) – </w:t>
      </w:r>
      <w:proofErr w:type="spellStart"/>
      <w:r>
        <w:t>hahahaha</w:t>
      </w:r>
      <w:proofErr w:type="spellEnd"/>
      <w:r>
        <w:t xml:space="preserve"> research </w:t>
      </w:r>
    </w:p>
    <w:p w14:paraId="5FFF0E7F" w14:textId="36B5A823" w:rsidR="00F946CC" w:rsidRDefault="00F946CC">
      <w:pPr>
        <w:pStyle w:val="CommentText"/>
      </w:pPr>
      <w:r>
        <w:t xml:space="preserve"> </w:t>
      </w:r>
    </w:p>
    <w:p w14:paraId="108DC1FB" w14:textId="3ACABAFC" w:rsidR="00F946CC" w:rsidRDefault="00F946CC" w:rsidP="00F946CC">
      <w:pPr>
        <w:rPr>
          <w:rFonts w:ascii="Arial" w:eastAsia="Times New Roman" w:hAnsi="Arial" w:cs="Arial"/>
          <w:color w:val="222222"/>
          <w:sz w:val="19"/>
          <w:szCs w:val="19"/>
          <w:shd w:val="clear" w:color="auto" w:fill="FFFFFF"/>
        </w:rPr>
      </w:pPr>
      <w:r w:rsidRPr="00F946CC">
        <w:rPr>
          <w:rFonts w:ascii="Arial" w:eastAsia="Times New Roman" w:hAnsi="Arial" w:cs="Arial"/>
          <w:color w:val="222222"/>
          <w:sz w:val="19"/>
          <w:szCs w:val="19"/>
          <w:shd w:val="clear" w:color="auto" w:fill="FFFFFF"/>
        </w:rPr>
        <w:t>O'Leary, M. H. (1988). "Carbon Isotopes in Photosynthesis". </w:t>
      </w:r>
      <w:proofErr w:type="spellStart"/>
      <w:r w:rsidRPr="00F946CC">
        <w:rPr>
          <w:rFonts w:ascii="Arial" w:eastAsia="Times New Roman" w:hAnsi="Arial" w:cs="Arial"/>
          <w:i/>
          <w:iCs/>
          <w:color w:val="222222"/>
          <w:sz w:val="19"/>
          <w:szCs w:val="19"/>
          <w:shd w:val="clear" w:color="auto" w:fill="FFFFFF"/>
        </w:rPr>
        <w:t>BioScience</w:t>
      </w:r>
      <w:proofErr w:type="spellEnd"/>
      <w:r w:rsidRPr="00F946CC">
        <w:rPr>
          <w:rFonts w:ascii="Arial" w:eastAsia="Times New Roman" w:hAnsi="Arial" w:cs="Arial"/>
          <w:color w:val="222222"/>
          <w:sz w:val="19"/>
          <w:szCs w:val="19"/>
          <w:shd w:val="clear" w:color="auto" w:fill="FFFFFF"/>
        </w:rPr>
        <w:t>. </w:t>
      </w:r>
      <w:r w:rsidRPr="00F946CC">
        <w:rPr>
          <w:rFonts w:ascii="Arial" w:eastAsia="Times New Roman" w:hAnsi="Arial" w:cs="Arial"/>
          <w:b/>
          <w:bCs/>
          <w:color w:val="222222"/>
          <w:sz w:val="19"/>
          <w:szCs w:val="19"/>
          <w:shd w:val="clear" w:color="auto" w:fill="FFFFFF"/>
        </w:rPr>
        <w:t>38</w:t>
      </w:r>
      <w:r w:rsidRPr="00F946CC">
        <w:rPr>
          <w:rFonts w:ascii="Arial" w:eastAsia="Times New Roman" w:hAnsi="Arial" w:cs="Arial"/>
          <w:color w:val="222222"/>
          <w:sz w:val="19"/>
          <w:szCs w:val="19"/>
          <w:shd w:val="clear" w:color="auto" w:fill="FFFFFF"/>
        </w:rPr>
        <w:t> (5): 328–336. </w:t>
      </w:r>
      <w:hyperlink r:id="rId1" w:tooltip="Digital object identifier" w:history="1">
        <w:r w:rsidRPr="00F946CC">
          <w:rPr>
            <w:rFonts w:ascii="Arial" w:eastAsia="Times New Roman" w:hAnsi="Arial" w:cs="Arial"/>
            <w:color w:val="0B0080"/>
            <w:sz w:val="19"/>
            <w:szCs w:val="19"/>
            <w:u w:val="single"/>
            <w:shd w:val="clear" w:color="auto" w:fill="FFFFFF"/>
          </w:rPr>
          <w:t>doi</w:t>
        </w:r>
      </w:hyperlink>
      <w:r w:rsidRPr="00F946CC">
        <w:rPr>
          <w:rFonts w:ascii="Arial" w:eastAsia="Times New Roman" w:hAnsi="Arial" w:cs="Arial"/>
          <w:color w:val="222222"/>
          <w:sz w:val="19"/>
          <w:szCs w:val="19"/>
          <w:shd w:val="clear" w:color="auto" w:fill="FFFFFF"/>
        </w:rPr>
        <w:t>:</w:t>
      </w:r>
      <w:hyperlink r:id="rId2" w:history="1">
        <w:r w:rsidRPr="00F946CC">
          <w:rPr>
            <w:rFonts w:ascii="Arial" w:eastAsia="Times New Roman" w:hAnsi="Arial" w:cs="Arial"/>
            <w:color w:val="663366"/>
            <w:sz w:val="19"/>
            <w:szCs w:val="19"/>
            <w:u w:val="single"/>
          </w:rPr>
          <w:t>10.2307/1310735</w:t>
        </w:r>
      </w:hyperlink>
      <w:r w:rsidRPr="00F946CC">
        <w:rPr>
          <w:rFonts w:ascii="Arial" w:eastAsia="Times New Roman" w:hAnsi="Arial" w:cs="Arial"/>
          <w:color w:val="222222"/>
          <w:sz w:val="19"/>
          <w:szCs w:val="19"/>
          <w:shd w:val="clear" w:color="auto" w:fill="FFFFFF"/>
        </w:rPr>
        <w:t>. </w:t>
      </w:r>
      <w:hyperlink r:id="rId3" w:tooltip="JSTOR" w:history="1">
        <w:r w:rsidRPr="00F946CC">
          <w:rPr>
            <w:rFonts w:ascii="Arial" w:eastAsia="Times New Roman" w:hAnsi="Arial" w:cs="Arial"/>
            <w:color w:val="0B0080"/>
            <w:sz w:val="19"/>
            <w:szCs w:val="19"/>
            <w:u w:val="single"/>
            <w:shd w:val="clear" w:color="auto" w:fill="FFFFFF"/>
          </w:rPr>
          <w:t>JSTOR</w:t>
        </w:r>
      </w:hyperlink>
      <w:r w:rsidRPr="00F946CC">
        <w:rPr>
          <w:rFonts w:ascii="Arial" w:eastAsia="Times New Roman" w:hAnsi="Arial" w:cs="Arial"/>
          <w:color w:val="222222"/>
          <w:sz w:val="19"/>
          <w:szCs w:val="19"/>
          <w:shd w:val="clear" w:color="auto" w:fill="FFFFFF"/>
        </w:rPr>
        <w:t> </w:t>
      </w:r>
      <w:hyperlink r:id="rId4" w:history="1">
        <w:r w:rsidRPr="00F946CC">
          <w:rPr>
            <w:rFonts w:ascii="Arial" w:eastAsia="Times New Roman" w:hAnsi="Arial" w:cs="Arial"/>
            <w:color w:val="663366"/>
            <w:sz w:val="19"/>
            <w:szCs w:val="19"/>
            <w:u w:val="single"/>
          </w:rPr>
          <w:t>1310735</w:t>
        </w:r>
      </w:hyperlink>
      <w:r w:rsidRPr="00F946CC">
        <w:rPr>
          <w:rFonts w:ascii="Arial" w:eastAsia="Times New Roman" w:hAnsi="Arial" w:cs="Arial"/>
          <w:color w:val="222222"/>
          <w:sz w:val="19"/>
          <w:szCs w:val="19"/>
          <w:shd w:val="clear" w:color="auto" w:fill="FFFFFF"/>
        </w:rPr>
        <w:t>.</w:t>
      </w:r>
    </w:p>
    <w:p w14:paraId="0E7424AD" w14:textId="18AFB899" w:rsidR="00F946CC" w:rsidRDefault="00F946CC" w:rsidP="00F946CC">
      <w:pPr>
        <w:rPr>
          <w:rFonts w:ascii="Arial" w:eastAsia="Times New Roman" w:hAnsi="Arial" w:cs="Arial"/>
          <w:color w:val="222222"/>
          <w:sz w:val="19"/>
          <w:szCs w:val="19"/>
          <w:shd w:val="clear" w:color="auto" w:fill="FFFFFF"/>
        </w:rPr>
      </w:pPr>
    </w:p>
    <w:p w14:paraId="28497E74" w14:textId="5EDA82FB" w:rsidR="00F946CC" w:rsidRDefault="00F946CC" w:rsidP="00F946CC">
      <w:pPr>
        <w:rPr>
          <w:rFonts w:ascii="Arial" w:eastAsia="Times New Roman" w:hAnsi="Arial" w:cs="Arial"/>
          <w:color w:val="222222"/>
          <w:sz w:val="19"/>
          <w:szCs w:val="19"/>
          <w:shd w:val="clear" w:color="auto" w:fill="FFFFFF"/>
        </w:rPr>
      </w:pPr>
      <w:r>
        <w:rPr>
          <w:rFonts w:ascii="Arial" w:eastAsia="Times New Roman" w:hAnsi="Arial" w:cs="Arial"/>
          <w:color w:val="222222"/>
          <w:sz w:val="19"/>
          <w:szCs w:val="19"/>
          <w:shd w:val="clear" w:color="auto" w:fill="FFFFFF"/>
        </w:rPr>
        <w:t>Other possible papers to cite</w:t>
      </w:r>
      <w:bookmarkStart w:id="3" w:name="_GoBack"/>
      <w:bookmarkEnd w:id="3"/>
      <w:r>
        <w:rPr>
          <w:rFonts w:ascii="Arial" w:eastAsia="Times New Roman" w:hAnsi="Arial" w:cs="Arial"/>
          <w:color w:val="222222"/>
          <w:sz w:val="19"/>
          <w:szCs w:val="19"/>
          <w:shd w:val="clear" w:color="auto" w:fill="FFFFFF"/>
        </w:rPr>
        <w:t>?</w:t>
      </w:r>
    </w:p>
    <w:p w14:paraId="37F6269E" w14:textId="77777777" w:rsidR="00F946CC" w:rsidRDefault="00F946CC" w:rsidP="00F946CC">
      <w:pPr>
        <w:pStyle w:val="CommentText"/>
      </w:pPr>
    </w:p>
    <w:p w14:paraId="793446EC" w14:textId="77777777" w:rsidR="00F946CC" w:rsidRDefault="00F946CC" w:rsidP="00F946CC">
      <w:pPr>
        <w:pStyle w:val="Heading1"/>
        <w:shd w:val="clear" w:color="auto" w:fill="FFFFFF"/>
        <w:rPr>
          <w:rFonts w:ascii="Open Sans" w:hAnsi="Open Sans"/>
          <w:color w:val="000000"/>
        </w:rPr>
      </w:pPr>
      <w:r>
        <w:rPr>
          <w:rFonts w:ascii="Open Sans" w:hAnsi="Open Sans"/>
          <w:color w:val="000000"/>
        </w:rPr>
        <w:t>Carbon isotope compositions of terrestrial C3 plants as indicators of (paleo)ecology and (paleo)climate</w:t>
      </w:r>
    </w:p>
    <w:p w14:paraId="6591CF88" w14:textId="77777777" w:rsidR="00F946CC" w:rsidRDefault="00F946CC" w:rsidP="00F946CC">
      <w:pPr>
        <w:shd w:val="clear" w:color="auto" w:fill="FFFFFF"/>
        <w:rPr>
          <w:rFonts w:ascii="Open Sans" w:hAnsi="Open Sans"/>
          <w:color w:val="333333"/>
          <w:sz w:val="23"/>
          <w:szCs w:val="23"/>
        </w:rPr>
      </w:pPr>
      <w:r>
        <w:rPr>
          <w:rStyle w:val="highwire-citation-author"/>
          <w:rFonts w:ascii="Open Sans" w:hAnsi="Open Sans"/>
          <w:color w:val="333333"/>
          <w:sz w:val="23"/>
          <w:szCs w:val="23"/>
        </w:rPr>
        <w:t>Matthew J. Kohn</w:t>
      </w:r>
    </w:p>
    <w:p w14:paraId="3CE8EE2D" w14:textId="3E2496EF" w:rsidR="00F946CC" w:rsidRDefault="00F946CC" w:rsidP="00F946CC">
      <w:pPr>
        <w:rPr>
          <w:rStyle w:val="highwire-cite-metadata-doi"/>
          <w:rFonts w:ascii="Open Sans" w:hAnsi="Open Sans"/>
          <w:color w:val="333333"/>
        </w:rPr>
      </w:pPr>
      <w:r>
        <w:rPr>
          <w:rStyle w:val="highwire-cite-metadata-journal"/>
          <w:rFonts w:ascii="Open Sans" w:hAnsi="Open Sans"/>
          <w:color w:val="333333"/>
        </w:rPr>
        <w:t>PNAS </w:t>
      </w:r>
      <w:r>
        <w:rPr>
          <w:rStyle w:val="highwire-cite-metadata-date"/>
          <w:rFonts w:ascii="Open Sans" w:hAnsi="Open Sans"/>
          <w:color w:val="333333"/>
        </w:rPr>
        <w:t>November 16, 2010 </w:t>
      </w:r>
      <w:r>
        <w:rPr>
          <w:rStyle w:val="highwire-cite-metadata-volume"/>
          <w:rFonts w:ascii="Open Sans" w:hAnsi="Open Sans"/>
          <w:color w:val="333333"/>
        </w:rPr>
        <w:t>107 </w:t>
      </w:r>
      <w:r>
        <w:rPr>
          <w:rStyle w:val="highwire-cite-metadata-issue"/>
          <w:rFonts w:ascii="Open Sans" w:hAnsi="Open Sans"/>
          <w:color w:val="333333"/>
        </w:rPr>
        <w:t>(46) </w:t>
      </w:r>
      <w:r>
        <w:rPr>
          <w:rStyle w:val="highwire-cite-metadata-pages"/>
          <w:rFonts w:ascii="Open Sans" w:hAnsi="Open Sans"/>
          <w:color w:val="333333"/>
        </w:rPr>
        <w:t>19691-19695; </w:t>
      </w:r>
      <w:hyperlink r:id="rId5" w:history="1">
        <w:r>
          <w:rPr>
            <w:rStyle w:val="Hyperlink"/>
            <w:rFonts w:ascii="Open Sans" w:hAnsi="Open Sans"/>
            <w:color w:val="005A96"/>
          </w:rPr>
          <w:t>https://doi.org/10.1073/pnas.1004933107</w:t>
        </w:r>
      </w:hyperlink>
    </w:p>
    <w:p w14:paraId="1CBF2AEA" w14:textId="6CDE0F8C" w:rsidR="00F946CC" w:rsidRDefault="00F946CC" w:rsidP="00F946CC">
      <w:pPr>
        <w:rPr>
          <w:rStyle w:val="highwire-cite-metadata-doi"/>
          <w:rFonts w:ascii="Open Sans" w:hAnsi="Open Sans"/>
          <w:color w:val="333333"/>
        </w:rPr>
      </w:pPr>
    </w:p>
    <w:p w14:paraId="46D614CF" w14:textId="77777777" w:rsidR="00F946CC" w:rsidRDefault="00F946CC" w:rsidP="00F946CC">
      <w:pPr>
        <w:pStyle w:val="NormalWeb"/>
        <w:shd w:val="clear" w:color="auto" w:fill="FCFCFC"/>
        <w:spacing w:before="0" w:beforeAutospacing="0" w:after="0" w:afterAutospacing="0"/>
        <w:rPr>
          <w:rFonts w:ascii="Source Sans Pro" w:hAnsi="Source Sans Pro"/>
          <w:color w:val="333333"/>
          <w:spacing w:val="4"/>
          <w:sz w:val="21"/>
          <w:szCs w:val="21"/>
        </w:rPr>
      </w:pPr>
      <w:hyperlink r:id="rId6" w:tooltip="Science in China Series D: Earth Sciences" w:history="1">
        <w:r>
          <w:rPr>
            <w:rStyle w:val="journaltitle"/>
            <w:rFonts w:ascii="Source Sans Pro" w:hAnsi="Source Sans Pro"/>
            <w:color w:val="4500A7"/>
            <w:spacing w:val="4"/>
            <w:sz w:val="21"/>
            <w:szCs w:val="21"/>
            <w:u w:val="single"/>
          </w:rPr>
          <w:t>Science in China Series D: Earth Sciences</w:t>
        </w:r>
      </w:hyperlink>
    </w:p>
    <w:p w14:paraId="1DE922BE" w14:textId="7D3E2FB5" w:rsidR="00F946CC" w:rsidRDefault="00F946CC" w:rsidP="00F946CC">
      <w:pPr>
        <w:pStyle w:val="icon--meta-keyline"/>
        <w:shd w:val="clear" w:color="auto" w:fill="FCFCFC"/>
        <w:spacing w:before="0" w:beforeAutospacing="0" w:after="0" w:afterAutospacing="0"/>
        <w:rPr>
          <w:rFonts w:ascii="Source Sans Pro" w:hAnsi="Source Sans Pro"/>
          <w:color w:val="333333"/>
          <w:spacing w:val="4"/>
          <w:sz w:val="21"/>
          <w:szCs w:val="21"/>
        </w:rPr>
      </w:pPr>
      <w:r>
        <w:rPr>
          <w:rStyle w:val="articlecitationyear"/>
          <w:rFonts w:ascii="Source Sans Pro" w:hAnsi="Source Sans Pro"/>
          <w:color w:val="333333"/>
          <w:spacing w:val="4"/>
          <w:sz w:val="21"/>
          <w:szCs w:val="21"/>
        </w:rPr>
        <w:t>November 2009, </w:t>
      </w:r>
      <w:r>
        <w:rPr>
          <w:rStyle w:val="articlecitationvolume"/>
          <w:rFonts w:ascii="Source Sans Pro" w:hAnsi="Source Sans Pro"/>
          <w:color w:val="333333"/>
          <w:spacing w:val="4"/>
          <w:sz w:val="21"/>
          <w:szCs w:val="21"/>
        </w:rPr>
        <w:t>Volume 52, </w:t>
      </w:r>
      <w:hyperlink r:id="rId7" w:history="1">
        <w:r>
          <w:rPr>
            <w:rStyle w:val="Hyperlink"/>
            <w:rFonts w:ascii="Source Sans Pro" w:hAnsi="Source Sans Pro"/>
            <w:color w:val="4500A7"/>
            <w:spacing w:val="4"/>
            <w:sz w:val="21"/>
            <w:szCs w:val="21"/>
          </w:rPr>
          <w:t>Issue 11</w:t>
        </w:r>
      </w:hyperlink>
      <w:r>
        <w:rPr>
          <w:rFonts w:ascii="Source Sans Pro" w:hAnsi="Source Sans Pro"/>
          <w:color w:val="333333"/>
          <w:spacing w:val="4"/>
          <w:sz w:val="21"/>
          <w:szCs w:val="21"/>
        </w:rPr>
        <w:t>, </w:t>
      </w:r>
      <w:r>
        <w:rPr>
          <w:rStyle w:val="articlecitationpages"/>
          <w:rFonts w:ascii="Source Sans Pro" w:hAnsi="Source Sans Pro"/>
          <w:color w:val="333333"/>
          <w:spacing w:val="4"/>
          <w:sz w:val="21"/>
          <w:szCs w:val="21"/>
        </w:rPr>
        <w:t>pp 1714–1723</w:t>
      </w:r>
      <w:r>
        <w:rPr>
          <w:rFonts w:ascii="Source Sans Pro" w:hAnsi="Source Sans Pro"/>
          <w:color w:val="333333"/>
          <w:spacing w:val="4"/>
          <w:sz w:val="21"/>
          <w:szCs w:val="21"/>
        </w:rPr>
        <w:t xml:space="preserve"> </w:t>
      </w:r>
    </w:p>
    <w:p w14:paraId="13E688D3" w14:textId="77777777" w:rsidR="00F946CC" w:rsidRDefault="00F946CC" w:rsidP="00F946CC">
      <w:pPr>
        <w:pStyle w:val="Heading1"/>
        <w:shd w:val="clear" w:color="auto" w:fill="FCFCFC"/>
        <w:spacing w:before="0" w:beforeAutospacing="0" w:after="120" w:afterAutospacing="0"/>
        <w:rPr>
          <w:rFonts w:ascii="Georgia" w:hAnsi="Georgia"/>
          <w:b w:val="0"/>
          <w:bCs w:val="0"/>
          <w:color w:val="333333"/>
          <w:spacing w:val="2"/>
          <w:lang w:val="en"/>
        </w:rPr>
      </w:pPr>
      <w:r>
        <w:rPr>
          <w:rFonts w:ascii="Georgia" w:hAnsi="Georgia"/>
          <w:b w:val="0"/>
          <w:bCs w:val="0"/>
          <w:color w:val="333333"/>
          <w:spacing w:val="2"/>
          <w:lang w:val="en"/>
        </w:rPr>
        <w:t>Variations in carbon isotope ratios of C</w:t>
      </w:r>
      <w:r>
        <w:rPr>
          <w:rFonts w:ascii="Georgia" w:hAnsi="Georgia"/>
          <w:b w:val="0"/>
          <w:bCs w:val="0"/>
          <w:color w:val="333333"/>
          <w:spacing w:val="2"/>
          <w:sz w:val="32"/>
          <w:szCs w:val="32"/>
          <w:vertAlign w:val="subscript"/>
          <w:lang w:val="en"/>
        </w:rPr>
        <w:t>3</w:t>
      </w:r>
      <w:r>
        <w:rPr>
          <w:rFonts w:ascii="Georgia" w:hAnsi="Georgia"/>
          <w:b w:val="0"/>
          <w:bCs w:val="0"/>
          <w:color w:val="333333"/>
          <w:spacing w:val="2"/>
          <w:lang w:val="en"/>
        </w:rPr>
        <w:t> plants and distribution of C</w:t>
      </w:r>
      <w:r>
        <w:rPr>
          <w:rFonts w:ascii="Georgia" w:hAnsi="Georgia"/>
          <w:b w:val="0"/>
          <w:bCs w:val="0"/>
          <w:color w:val="333333"/>
          <w:spacing w:val="2"/>
          <w:sz w:val="32"/>
          <w:szCs w:val="32"/>
          <w:vertAlign w:val="subscript"/>
          <w:lang w:val="en"/>
        </w:rPr>
        <w:t>4</w:t>
      </w:r>
      <w:r>
        <w:rPr>
          <w:rFonts w:ascii="Georgia" w:hAnsi="Georgia"/>
          <w:b w:val="0"/>
          <w:bCs w:val="0"/>
          <w:color w:val="333333"/>
          <w:spacing w:val="2"/>
          <w:lang w:val="en"/>
        </w:rPr>
        <w:t xml:space="preserve"> plants along an altitudinal transect on the eastern slope of Mount </w:t>
      </w:r>
      <w:proofErr w:type="spellStart"/>
      <w:r>
        <w:rPr>
          <w:rFonts w:ascii="Georgia" w:hAnsi="Georgia"/>
          <w:b w:val="0"/>
          <w:bCs w:val="0"/>
          <w:color w:val="333333"/>
          <w:spacing w:val="2"/>
          <w:lang w:val="en"/>
        </w:rPr>
        <w:t>Gongga</w:t>
      </w:r>
      <w:proofErr w:type="spellEnd"/>
    </w:p>
    <w:p w14:paraId="1787988D" w14:textId="0E7A4BDF" w:rsidR="00F946CC" w:rsidRDefault="00F946CC" w:rsidP="00F946CC">
      <w:pPr>
        <w:pStyle w:val="u-mb-2"/>
        <w:numPr>
          <w:ilvl w:val="0"/>
          <w:numId w:val="3"/>
        </w:numPr>
        <w:shd w:val="clear" w:color="auto" w:fill="FCFCFC"/>
        <w:spacing w:before="0" w:beforeAutospacing="0"/>
        <w:ind w:left="0"/>
        <w:textAlignment w:val="center"/>
        <w:rPr>
          <w:rFonts w:ascii="Source Sans Pro" w:hAnsi="Source Sans Pro"/>
          <w:color w:val="333333"/>
          <w:sz w:val="21"/>
          <w:szCs w:val="21"/>
        </w:rPr>
      </w:pPr>
      <w:r>
        <w:rPr>
          <w:rFonts w:ascii="Source Sans Pro" w:hAnsi="Source Sans Pro"/>
          <w:color w:val="333333"/>
          <w:sz w:val="21"/>
          <w:szCs w:val="21"/>
        </w:rPr>
        <w:t xml:space="preserve">Li et al. </w:t>
      </w:r>
    </w:p>
    <w:p w14:paraId="04BD680E" w14:textId="714DA3D8" w:rsidR="00F946CC" w:rsidRDefault="00F946CC" w:rsidP="00F946CC">
      <w:pPr>
        <w:pStyle w:val="u-mb-2"/>
        <w:shd w:val="clear" w:color="auto" w:fill="FCFCFC"/>
        <w:spacing w:before="0" w:beforeAutospacing="0"/>
        <w:textAlignment w:val="center"/>
        <w:rPr>
          <w:rFonts w:ascii="Source Sans Pro" w:hAnsi="Source Sans Pro"/>
          <w:color w:val="333333"/>
          <w:sz w:val="21"/>
          <w:szCs w:val="21"/>
        </w:rPr>
      </w:pPr>
    </w:p>
    <w:p w14:paraId="4A938F9A" w14:textId="77777777" w:rsidR="00F946CC" w:rsidRDefault="00F946CC" w:rsidP="00F946CC">
      <w:pPr>
        <w:pStyle w:val="u-mb-2"/>
        <w:shd w:val="clear" w:color="auto" w:fill="FCFCFC"/>
        <w:spacing w:before="0" w:beforeAutospacing="0"/>
        <w:textAlignment w:val="center"/>
        <w:rPr>
          <w:rFonts w:ascii="Source Sans Pro" w:hAnsi="Source Sans Pro"/>
          <w:color w:val="333333"/>
          <w:sz w:val="21"/>
          <w:szCs w:val="21"/>
        </w:rPr>
      </w:pPr>
    </w:p>
    <w:p w14:paraId="1E076513" w14:textId="77777777" w:rsidR="00F946CC" w:rsidRPr="00F946CC" w:rsidRDefault="00F946CC" w:rsidP="00F946CC">
      <w:pPr>
        <w:rPr>
          <w:rFonts w:ascii="Times New Roman" w:eastAsia="Times New Roman" w:hAnsi="Times New Roman" w:cs="Times New Roman"/>
        </w:rPr>
      </w:pPr>
    </w:p>
    <w:p w14:paraId="1522DD9B" w14:textId="135C88F6" w:rsidR="00F946CC" w:rsidRDefault="00F946CC">
      <w:pPr>
        <w:pStyle w:val="CommentText"/>
      </w:pPr>
    </w:p>
  </w:comment>
  <w:comment w:id="32" w:author="Derek Houston" w:date="2019-07-25T17:26:00Z" w:initials="DDH">
    <w:p w14:paraId="76E58B49" w14:textId="301CD1C2" w:rsidR="00692BA1" w:rsidRDefault="00692BA1">
      <w:pPr>
        <w:pStyle w:val="CommentText"/>
      </w:pPr>
      <w:r>
        <w:rPr>
          <w:rStyle w:val="CommentReference"/>
        </w:rPr>
        <w:annotationRef/>
      </w:r>
      <w:r>
        <w:t xml:space="preserve">We’ll need similar information once the advanced exercise has been completed by Autumn and Taylor. Jacqueline has already completed it successfully. </w:t>
      </w:r>
    </w:p>
  </w:comment>
  <w:comment w:id="33" w:author="Wanamaker, Alan D [GE AT]" w:date="2019-08-15T10:39:00Z" w:initials="WAD[A">
    <w:p w14:paraId="6949814E" w14:textId="77777777" w:rsidR="00692BA1" w:rsidRDefault="00692BA1">
      <w:pPr>
        <w:pStyle w:val="CommentText"/>
      </w:pPr>
      <w:r>
        <w:rPr>
          <w:rStyle w:val="CommentReference"/>
        </w:rPr>
        <w:annotationRef/>
      </w:r>
      <w:r>
        <w:t>I think it would be useful to provide a little background in the Introduction on how C and N are used in trophic level studies (i.e., you are what you eat +1 in C and +3 in N).</w:t>
      </w:r>
    </w:p>
    <w:p w14:paraId="49A5CA65" w14:textId="77777777" w:rsidR="00692BA1" w:rsidRDefault="00692BA1">
      <w:pPr>
        <w:pStyle w:val="CommentText"/>
      </w:pPr>
    </w:p>
    <w:p w14:paraId="688BECE2" w14:textId="2F2B6D29" w:rsidR="00692BA1" w:rsidRDefault="00692BA1">
      <w:pPr>
        <w:pStyle w:val="CommentText"/>
      </w:pPr>
      <w:r>
        <w:t>In this section, I think the results need to be developed conceptually (I.e., you are what eat plus 1 and 3 ‰). Maybe it involves discussing the estimated trophic position of the critters in Table 1. Can there be some comparison/discussion between presumed trophic level verses estimated by isotopes? I think that would add a lot more depth to the paper.</w:t>
      </w:r>
    </w:p>
  </w:comment>
  <w:comment w:id="40" w:author="Hannah" w:date="2019-08-20T18:37:00Z" w:initials="HMC">
    <w:p w14:paraId="0975180F" w14:textId="5CDE28B0" w:rsidR="00692BA1" w:rsidRDefault="00692BA1">
      <w:pPr>
        <w:pStyle w:val="CommentText"/>
      </w:pPr>
      <w:r>
        <w:rPr>
          <w:rStyle w:val="CommentReference"/>
        </w:rPr>
        <w:annotationRef/>
      </w:r>
      <w:r>
        <w:t>This section needs more citations, but I want to see if you like the direction I’ve headed first. Likewise, I’ll add that piece to the intro once you have a chance to read this.</w:t>
      </w:r>
    </w:p>
  </w:comment>
  <w:comment w:id="41" w:author="Hannah" w:date="2019-08-20T17:32:00Z" w:initials="HMC">
    <w:p w14:paraId="7C493DC7" w14:textId="77777777" w:rsidR="00692BA1" w:rsidRDefault="00692BA1">
      <w:pPr>
        <w:pStyle w:val="CommentText"/>
      </w:pPr>
      <w:r>
        <w:rPr>
          <w:rStyle w:val="CommentReference"/>
        </w:rPr>
        <w:annotationRef/>
      </w:r>
      <w:r>
        <w:t>I have a request for the full article in but just have an abstract for now. The citation is:</w:t>
      </w:r>
    </w:p>
    <w:p w14:paraId="1F6D9EB9" w14:textId="002EB7DD" w:rsidR="00692BA1" w:rsidRDefault="00692BA1">
      <w:pPr>
        <w:pStyle w:val="CommentText"/>
      </w:pPr>
      <w:r>
        <w:rPr>
          <w:rFonts w:ascii="Arial" w:hAnsi="Arial" w:cs="Arial"/>
          <w:color w:val="222222"/>
          <w:sz w:val="20"/>
          <w:szCs w:val="20"/>
          <w:shd w:val="clear" w:color="auto" w:fill="FFFFFF"/>
        </w:rPr>
        <w:t>DeNiro, M. J., &amp; Epstein, S. (1976). You are what you eat (plus a few ‰): the carbon isotope cycle in food chains. </w:t>
      </w:r>
      <w:r>
        <w:rPr>
          <w:rFonts w:ascii="Arial" w:hAnsi="Arial" w:cs="Arial"/>
          <w:i/>
          <w:iCs/>
          <w:color w:val="222222"/>
          <w:sz w:val="20"/>
          <w:szCs w:val="20"/>
          <w:shd w:val="clear" w:color="auto" w:fill="FFFFFF"/>
        </w:rPr>
        <w:t>Geological Society of America</w:t>
      </w:r>
      <w:r>
        <w:rPr>
          <w:rFonts w:ascii="Arial" w:hAnsi="Arial" w:cs="Arial"/>
          <w:color w:val="222222"/>
          <w:sz w:val="20"/>
          <w:szCs w:val="20"/>
          <w:shd w:val="clear" w:color="auto" w:fill="FFFFFF"/>
        </w:rPr>
        <w:t>, </w:t>
      </w:r>
      <w:r>
        <w:rPr>
          <w:rFonts w:ascii="Arial" w:hAnsi="Arial" w:cs="Arial"/>
          <w:i/>
          <w:iCs/>
          <w:color w:val="222222"/>
          <w:sz w:val="20"/>
          <w:szCs w:val="20"/>
          <w:shd w:val="clear" w:color="auto" w:fill="FFFFFF"/>
        </w:rPr>
        <w:t>6</w:t>
      </w:r>
      <w:r>
        <w:rPr>
          <w:rFonts w:ascii="Arial" w:hAnsi="Arial" w:cs="Arial"/>
          <w:color w:val="222222"/>
          <w:sz w:val="20"/>
          <w:szCs w:val="20"/>
          <w:shd w:val="clear" w:color="auto" w:fill="FFFFFF"/>
        </w:rPr>
        <w:t>, 834.</w:t>
      </w:r>
    </w:p>
  </w:comment>
  <w:comment w:id="86" w:author="Derek Houston" w:date="2019-07-26T14:32:00Z" w:initials="DDH">
    <w:p w14:paraId="28221FA3" w14:textId="37AD80BB" w:rsidR="00692BA1" w:rsidRDefault="00692BA1">
      <w:pPr>
        <w:pStyle w:val="CommentText"/>
      </w:pPr>
      <w:r>
        <w:rPr>
          <w:rStyle w:val="CommentReference"/>
        </w:rPr>
        <w:annotationRef/>
      </w:r>
      <w:r>
        <w:t xml:space="preserve">Western students sign waivers for their images to be used, but we’ll likely need to include this information somewhere in the paper, or at least with some forms with the publisher. I tried to pick images where students weren’t easily identifiable. We can always scrap this figure if necessary, but I like that it shows the study area and the students in action.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47F6D801" w15:done="0"/>
  <w15:commentEx w15:paraId="1522DD9B" w15:done="0"/>
  <w15:commentEx w15:paraId="76E58B49" w15:done="0"/>
  <w15:commentEx w15:paraId="688BECE2" w15:done="0"/>
  <w15:commentEx w15:paraId="0975180F" w15:done="0"/>
  <w15:commentEx w15:paraId="1F6D9EB9" w15:done="0"/>
  <w15:commentEx w15:paraId="28221FA3"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47F6D801" w16cid:durableId="20FFB151"/>
  <w16cid:commentId w16cid:paraId="1522DD9B" w16cid:durableId="211284AD"/>
  <w16cid:commentId w16cid:paraId="76E58B49" w16cid:durableId="20E464AA"/>
  <w16cid:commentId w16cid:paraId="688BECE2" w16cid:durableId="20FFB4E4"/>
  <w16cid:commentId w16cid:paraId="0975180F" w16cid:durableId="2106BC80"/>
  <w16cid:commentId w16cid:paraId="1F6D9EB9" w16cid:durableId="2106AD34"/>
  <w16cid:commentId w16cid:paraId="28221FA3" w16cid:durableId="20E58D7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31421D9" w14:textId="77777777" w:rsidR="000437EA" w:rsidRDefault="000437EA" w:rsidP="008106CE">
      <w:r>
        <w:separator/>
      </w:r>
    </w:p>
  </w:endnote>
  <w:endnote w:type="continuationSeparator" w:id="0">
    <w:p w14:paraId="7D5EC00A" w14:textId="77777777" w:rsidR="000437EA" w:rsidRDefault="000437EA" w:rsidP="008106C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Open Sans">
    <w:altName w:val="Times New Roman"/>
    <w:panose1 w:val="020B0604020202020204"/>
    <w:charset w:val="00"/>
    <w:family w:val="roman"/>
    <w:notTrueType/>
    <w:pitch w:val="default"/>
  </w:font>
  <w:font w:name="Arial">
    <w:panose1 w:val="020B0604020202020204"/>
    <w:charset w:val="00"/>
    <w:family w:val="swiss"/>
    <w:pitch w:val="variable"/>
    <w:sig w:usb0="E0002AFF" w:usb1="C0007843" w:usb2="00000009" w:usb3="00000000" w:csb0="000001FF" w:csb1="00000000"/>
  </w:font>
  <w:font w:name="Source Sans Pro">
    <w:panose1 w:val="020B0503030403020204"/>
    <w:charset w:val="00"/>
    <w:family w:val="swiss"/>
    <w:pitch w:val="variable"/>
    <w:sig w:usb0="600002F7" w:usb1="02000001" w:usb2="0000000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2143953457"/>
      <w:docPartObj>
        <w:docPartGallery w:val="Page Numbers (Bottom of Page)"/>
        <w:docPartUnique/>
      </w:docPartObj>
    </w:sdtPr>
    <w:sdtEndPr>
      <w:rPr>
        <w:rStyle w:val="PageNumber"/>
      </w:rPr>
    </w:sdtEndPr>
    <w:sdtContent>
      <w:p w14:paraId="31C2E840" w14:textId="559B410B" w:rsidR="00692BA1" w:rsidRDefault="00692BA1" w:rsidP="00B0088C">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D7EBA6D" w14:textId="77777777" w:rsidR="00692BA1" w:rsidRDefault="00692BA1" w:rsidP="008106CE">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336191844"/>
      <w:docPartObj>
        <w:docPartGallery w:val="Page Numbers (Bottom of Page)"/>
        <w:docPartUnique/>
      </w:docPartObj>
    </w:sdtPr>
    <w:sdtEndPr>
      <w:rPr>
        <w:rStyle w:val="PageNumber"/>
      </w:rPr>
    </w:sdtEndPr>
    <w:sdtContent>
      <w:p w14:paraId="0D6B21CA" w14:textId="1ED85BA6" w:rsidR="00692BA1" w:rsidRDefault="00692BA1" w:rsidP="00B0088C">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5895FF2C" w14:textId="77777777" w:rsidR="00692BA1" w:rsidRDefault="00692BA1" w:rsidP="008106CE">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283DD72" w14:textId="77777777" w:rsidR="000437EA" w:rsidRDefault="000437EA" w:rsidP="008106CE">
      <w:r>
        <w:separator/>
      </w:r>
    </w:p>
  </w:footnote>
  <w:footnote w:type="continuationSeparator" w:id="0">
    <w:p w14:paraId="6F2D0FBF" w14:textId="77777777" w:rsidR="000437EA" w:rsidRDefault="000437EA" w:rsidP="008106C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A630586"/>
    <w:multiLevelType w:val="multilevel"/>
    <w:tmpl w:val="0E5AEF8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734E3E88"/>
    <w:multiLevelType w:val="multilevel"/>
    <w:tmpl w:val="30188E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7F3D28A8"/>
    <w:multiLevelType w:val="multilevel"/>
    <w:tmpl w:val="C23890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2"/>
  </w:num>
  <w:num w:numId="3">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Wanamaker, Alan D [GE AT]">
    <w15:presenceInfo w15:providerId="AD" w15:userId="S::adw@iastate.edu::5efef5c3-24ca-40f0-85b6-842cf2f2d18f"/>
  </w15:person>
  <w15:person w15:author="Derek Houston">
    <w15:presenceInfo w15:providerId="None" w15:userId="Derek Houston"/>
  </w15:person>
  <w15:person w15:author="Hannah">
    <w15:presenceInfo w15:providerId="None" w15:userId="Hannah"/>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trackRevision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E5FF1"/>
    <w:rsid w:val="00003F30"/>
    <w:rsid w:val="000106D1"/>
    <w:rsid w:val="00033BC1"/>
    <w:rsid w:val="00040A92"/>
    <w:rsid w:val="000437EA"/>
    <w:rsid w:val="0006505D"/>
    <w:rsid w:val="00073CB6"/>
    <w:rsid w:val="000B446B"/>
    <w:rsid w:val="001016FB"/>
    <w:rsid w:val="001136EC"/>
    <w:rsid w:val="001406B3"/>
    <w:rsid w:val="001719B1"/>
    <w:rsid w:val="001B036A"/>
    <w:rsid w:val="002752AC"/>
    <w:rsid w:val="002C0EB9"/>
    <w:rsid w:val="00317A7F"/>
    <w:rsid w:val="003264B6"/>
    <w:rsid w:val="003364F9"/>
    <w:rsid w:val="00337836"/>
    <w:rsid w:val="003F6C2F"/>
    <w:rsid w:val="0041344F"/>
    <w:rsid w:val="0044205D"/>
    <w:rsid w:val="004E5FF1"/>
    <w:rsid w:val="0050480D"/>
    <w:rsid w:val="00545AF5"/>
    <w:rsid w:val="00561899"/>
    <w:rsid w:val="0057145C"/>
    <w:rsid w:val="00585A35"/>
    <w:rsid w:val="005E1F53"/>
    <w:rsid w:val="005F3ABB"/>
    <w:rsid w:val="005F59C6"/>
    <w:rsid w:val="00602B77"/>
    <w:rsid w:val="00610383"/>
    <w:rsid w:val="0062662B"/>
    <w:rsid w:val="006756E3"/>
    <w:rsid w:val="00692BA1"/>
    <w:rsid w:val="006B320F"/>
    <w:rsid w:val="006B45B3"/>
    <w:rsid w:val="006D0EBB"/>
    <w:rsid w:val="006E35CC"/>
    <w:rsid w:val="006E5427"/>
    <w:rsid w:val="00705C08"/>
    <w:rsid w:val="00744466"/>
    <w:rsid w:val="007510C2"/>
    <w:rsid w:val="00776223"/>
    <w:rsid w:val="008106CE"/>
    <w:rsid w:val="00857796"/>
    <w:rsid w:val="0091446C"/>
    <w:rsid w:val="0093633E"/>
    <w:rsid w:val="00942430"/>
    <w:rsid w:val="009972DF"/>
    <w:rsid w:val="00A71A4A"/>
    <w:rsid w:val="00A80E47"/>
    <w:rsid w:val="00AB6337"/>
    <w:rsid w:val="00AD3582"/>
    <w:rsid w:val="00AE0242"/>
    <w:rsid w:val="00AE329B"/>
    <w:rsid w:val="00B0088C"/>
    <w:rsid w:val="00B23610"/>
    <w:rsid w:val="00B24C68"/>
    <w:rsid w:val="00B318A1"/>
    <w:rsid w:val="00C111F7"/>
    <w:rsid w:val="00C347E5"/>
    <w:rsid w:val="00C64638"/>
    <w:rsid w:val="00C6486D"/>
    <w:rsid w:val="00CF1120"/>
    <w:rsid w:val="00CF198F"/>
    <w:rsid w:val="00D417F0"/>
    <w:rsid w:val="00DD539B"/>
    <w:rsid w:val="00DF1258"/>
    <w:rsid w:val="00E31066"/>
    <w:rsid w:val="00E37250"/>
    <w:rsid w:val="00E6237F"/>
    <w:rsid w:val="00E76A39"/>
    <w:rsid w:val="00EF273B"/>
    <w:rsid w:val="00F05A12"/>
    <w:rsid w:val="00F41473"/>
    <w:rsid w:val="00F469C1"/>
    <w:rsid w:val="00F4725A"/>
    <w:rsid w:val="00F946C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7D2F0C2"/>
  <w15:docId w15:val="{15D01373-DA99-1649-A5F2-24BFA00711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Calibri"/>
        <w:sz w:val="24"/>
        <w:szCs w:val="24"/>
        <w:lang w:val="en-US" w:eastAsia="en-US"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Heading1">
    <w:name w:val="heading 1"/>
    <w:basedOn w:val="Normal"/>
    <w:link w:val="Heading1Char"/>
    <w:uiPriority w:val="9"/>
    <w:qFormat/>
    <w:rsid w:val="00FD3DBA"/>
    <w:pPr>
      <w:spacing w:before="100" w:beforeAutospacing="1" w:after="100" w:afterAutospacing="1"/>
      <w:outlineLvl w:val="0"/>
    </w:pPr>
    <w:rPr>
      <w:rFonts w:ascii="Times New Roman" w:hAnsi="Times New Roman" w:cs="Times New Roman"/>
      <w:b/>
      <w:bCs/>
      <w:kern w:val="36"/>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ListParagraph">
    <w:name w:val="List Paragraph"/>
    <w:basedOn w:val="Normal"/>
    <w:uiPriority w:val="34"/>
    <w:qFormat/>
    <w:rsid w:val="00B52CFD"/>
    <w:pPr>
      <w:ind w:left="720"/>
      <w:contextualSpacing/>
    </w:pPr>
  </w:style>
  <w:style w:type="character" w:styleId="CommentReference">
    <w:name w:val="annotation reference"/>
    <w:basedOn w:val="DefaultParagraphFont"/>
    <w:uiPriority w:val="99"/>
    <w:semiHidden/>
    <w:unhideWhenUsed/>
    <w:rsid w:val="00FD3DBA"/>
    <w:rPr>
      <w:sz w:val="18"/>
      <w:szCs w:val="18"/>
    </w:rPr>
  </w:style>
  <w:style w:type="paragraph" w:styleId="CommentText">
    <w:name w:val="annotation text"/>
    <w:basedOn w:val="Normal"/>
    <w:link w:val="CommentTextChar"/>
    <w:uiPriority w:val="99"/>
    <w:unhideWhenUsed/>
    <w:rsid w:val="00FD3DBA"/>
  </w:style>
  <w:style w:type="character" w:customStyle="1" w:styleId="CommentTextChar">
    <w:name w:val="Comment Text Char"/>
    <w:basedOn w:val="DefaultParagraphFont"/>
    <w:link w:val="CommentText"/>
    <w:uiPriority w:val="99"/>
    <w:rsid w:val="00FD3DBA"/>
  </w:style>
  <w:style w:type="paragraph" w:styleId="CommentSubject">
    <w:name w:val="annotation subject"/>
    <w:basedOn w:val="CommentText"/>
    <w:next w:val="CommentText"/>
    <w:link w:val="CommentSubjectChar"/>
    <w:uiPriority w:val="99"/>
    <w:semiHidden/>
    <w:unhideWhenUsed/>
    <w:rsid w:val="00FD3DBA"/>
    <w:rPr>
      <w:b/>
      <w:bCs/>
      <w:sz w:val="20"/>
      <w:szCs w:val="20"/>
    </w:rPr>
  </w:style>
  <w:style w:type="character" w:customStyle="1" w:styleId="CommentSubjectChar">
    <w:name w:val="Comment Subject Char"/>
    <w:basedOn w:val="CommentTextChar"/>
    <w:link w:val="CommentSubject"/>
    <w:uiPriority w:val="99"/>
    <w:semiHidden/>
    <w:rsid w:val="00FD3DBA"/>
    <w:rPr>
      <w:b/>
      <w:bCs/>
      <w:sz w:val="20"/>
      <w:szCs w:val="20"/>
    </w:rPr>
  </w:style>
  <w:style w:type="paragraph" w:styleId="BalloonText">
    <w:name w:val="Balloon Text"/>
    <w:basedOn w:val="Normal"/>
    <w:link w:val="BalloonTextChar"/>
    <w:uiPriority w:val="99"/>
    <w:semiHidden/>
    <w:unhideWhenUsed/>
    <w:rsid w:val="00FD3DBA"/>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FD3DBA"/>
    <w:rPr>
      <w:rFonts w:ascii="Times New Roman" w:hAnsi="Times New Roman" w:cs="Times New Roman"/>
      <w:sz w:val="18"/>
      <w:szCs w:val="18"/>
    </w:rPr>
  </w:style>
  <w:style w:type="character" w:customStyle="1" w:styleId="Heading1Char">
    <w:name w:val="Heading 1 Char"/>
    <w:basedOn w:val="DefaultParagraphFont"/>
    <w:link w:val="Heading1"/>
    <w:uiPriority w:val="9"/>
    <w:rsid w:val="00FD3DBA"/>
    <w:rPr>
      <w:rFonts w:ascii="Times New Roman" w:hAnsi="Times New Roman" w:cs="Times New Roman"/>
      <w:b/>
      <w:bCs/>
      <w:kern w:val="36"/>
      <w:sz w:val="48"/>
      <w:szCs w:val="48"/>
    </w:rPr>
  </w:style>
  <w:style w:type="paragraph" w:customStyle="1" w:styleId="author">
    <w:name w:val="author"/>
    <w:basedOn w:val="Normal"/>
    <w:rsid w:val="00FD3DBA"/>
    <w:pPr>
      <w:spacing w:before="100" w:beforeAutospacing="1" w:after="100" w:afterAutospacing="1"/>
    </w:pPr>
    <w:rPr>
      <w:rFonts w:ascii="Times New Roman" w:hAnsi="Times New Roman" w:cs="Times New Roman"/>
    </w:rPr>
  </w:style>
  <w:style w:type="paragraph" w:customStyle="1" w:styleId="citationline">
    <w:name w:val="citationline"/>
    <w:basedOn w:val="Normal"/>
    <w:rsid w:val="00FD3DBA"/>
    <w:pPr>
      <w:spacing w:before="100" w:beforeAutospacing="1" w:after="100" w:afterAutospacing="1"/>
    </w:pPr>
    <w:rPr>
      <w:rFonts w:ascii="Times New Roman" w:hAnsi="Times New Roman" w:cs="Times New Roman"/>
    </w:rPr>
  </w:style>
  <w:style w:type="character" w:customStyle="1" w:styleId="italic">
    <w:name w:val="italic"/>
    <w:basedOn w:val="DefaultParagraphFont"/>
    <w:rsid w:val="00FD3DBA"/>
  </w:style>
  <w:style w:type="table" w:styleId="TableGrid">
    <w:name w:val="Table Grid"/>
    <w:basedOn w:val="TableNormal"/>
    <w:uiPriority w:val="39"/>
    <w:rsid w:val="0038675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 w:type="paragraph" w:styleId="Footer">
    <w:name w:val="footer"/>
    <w:basedOn w:val="Normal"/>
    <w:link w:val="FooterChar"/>
    <w:uiPriority w:val="99"/>
    <w:unhideWhenUsed/>
    <w:rsid w:val="008106CE"/>
    <w:pPr>
      <w:tabs>
        <w:tab w:val="center" w:pos="4680"/>
        <w:tab w:val="right" w:pos="9360"/>
      </w:tabs>
    </w:pPr>
  </w:style>
  <w:style w:type="character" w:customStyle="1" w:styleId="FooterChar">
    <w:name w:val="Footer Char"/>
    <w:basedOn w:val="DefaultParagraphFont"/>
    <w:link w:val="Footer"/>
    <w:uiPriority w:val="99"/>
    <w:rsid w:val="008106CE"/>
  </w:style>
  <w:style w:type="character" w:styleId="PageNumber">
    <w:name w:val="page number"/>
    <w:basedOn w:val="DefaultParagraphFont"/>
    <w:uiPriority w:val="99"/>
    <w:semiHidden/>
    <w:unhideWhenUsed/>
    <w:rsid w:val="008106CE"/>
  </w:style>
  <w:style w:type="paragraph" w:styleId="Revision">
    <w:name w:val="Revision"/>
    <w:hidden/>
    <w:uiPriority w:val="99"/>
    <w:semiHidden/>
    <w:rsid w:val="00A80E47"/>
  </w:style>
  <w:style w:type="character" w:customStyle="1" w:styleId="highwire-citation-author">
    <w:name w:val="highwire-citation-author"/>
    <w:basedOn w:val="DefaultParagraphFont"/>
    <w:rsid w:val="00F946CC"/>
  </w:style>
  <w:style w:type="character" w:customStyle="1" w:styleId="highwire-cite-metadata-journal">
    <w:name w:val="highwire-cite-metadata-journal"/>
    <w:basedOn w:val="DefaultParagraphFont"/>
    <w:rsid w:val="00F946CC"/>
  </w:style>
  <w:style w:type="character" w:customStyle="1" w:styleId="highwire-cite-metadata-date">
    <w:name w:val="highwire-cite-metadata-date"/>
    <w:basedOn w:val="DefaultParagraphFont"/>
    <w:rsid w:val="00F946CC"/>
  </w:style>
  <w:style w:type="character" w:customStyle="1" w:styleId="highwire-cite-metadata-volume">
    <w:name w:val="highwire-cite-metadata-volume"/>
    <w:basedOn w:val="DefaultParagraphFont"/>
    <w:rsid w:val="00F946CC"/>
  </w:style>
  <w:style w:type="character" w:customStyle="1" w:styleId="highwire-cite-metadata-issue">
    <w:name w:val="highwire-cite-metadata-issue"/>
    <w:basedOn w:val="DefaultParagraphFont"/>
    <w:rsid w:val="00F946CC"/>
  </w:style>
  <w:style w:type="character" w:customStyle="1" w:styleId="highwire-cite-metadata-pages">
    <w:name w:val="highwire-cite-metadata-pages"/>
    <w:basedOn w:val="DefaultParagraphFont"/>
    <w:rsid w:val="00F946CC"/>
  </w:style>
  <w:style w:type="character" w:customStyle="1" w:styleId="highwire-cite-metadata-doi">
    <w:name w:val="highwire-cite-metadata-doi"/>
    <w:basedOn w:val="DefaultParagraphFont"/>
    <w:rsid w:val="00F946CC"/>
  </w:style>
  <w:style w:type="character" w:styleId="Hyperlink">
    <w:name w:val="Hyperlink"/>
    <w:basedOn w:val="DefaultParagraphFont"/>
    <w:uiPriority w:val="99"/>
    <w:semiHidden/>
    <w:unhideWhenUsed/>
    <w:rsid w:val="00F946CC"/>
    <w:rPr>
      <w:color w:val="0000FF"/>
      <w:u w:val="single"/>
    </w:rPr>
  </w:style>
  <w:style w:type="paragraph" w:styleId="NormalWeb">
    <w:name w:val="Normal (Web)"/>
    <w:basedOn w:val="Normal"/>
    <w:uiPriority w:val="99"/>
    <w:semiHidden/>
    <w:unhideWhenUsed/>
    <w:rsid w:val="00F946CC"/>
    <w:pPr>
      <w:spacing w:before="100" w:beforeAutospacing="1" w:after="100" w:afterAutospacing="1"/>
    </w:pPr>
    <w:rPr>
      <w:rFonts w:ascii="Times New Roman" w:eastAsia="Times New Roman" w:hAnsi="Times New Roman" w:cs="Times New Roman"/>
    </w:rPr>
  </w:style>
  <w:style w:type="character" w:customStyle="1" w:styleId="journaltitle">
    <w:name w:val="journaltitle"/>
    <w:basedOn w:val="DefaultParagraphFont"/>
    <w:rsid w:val="00F946CC"/>
  </w:style>
  <w:style w:type="paragraph" w:customStyle="1" w:styleId="icon--meta-keyline">
    <w:name w:val="icon--meta-keyline"/>
    <w:basedOn w:val="Normal"/>
    <w:rsid w:val="00F946CC"/>
    <w:pPr>
      <w:spacing w:before="100" w:beforeAutospacing="1" w:after="100" w:afterAutospacing="1"/>
    </w:pPr>
    <w:rPr>
      <w:rFonts w:ascii="Times New Roman" w:eastAsia="Times New Roman" w:hAnsi="Times New Roman" w:cs="Times New Roman"/>
    </w:rPr>
  </w:style>
  <w:style w:type="character" w:customStyle="1" w:styleId="articlecitationyear">
    <w:name w:val="articlecitation_year"/>
    <w:basedOn w:val="DefaultParagraphFont"/>
    <w:rsid w:val="00F946CC"/>
  </w:style>
  <w:style w:type="character" w:customStyle="1" w:styleId="articlecitationvolume">
    <w:name w:val="articlecitation_volume"/>
    <w:basedOn w:val="DefaultParagraphFont"/>
    <w:rsid w:val="00F946CC"/>
  </w:style>
  <w:style w:type="character" w:customStyle="1" w:styleId="articlecitationpages">
    <w:name w:val="articlecitation_pages"/>
    <w:basedOn w:val="DefaultParagraphFont"/>
    <w:rsid w:val="00F946CC"/>
  </w:style>
  <w:style w:type="character" w:customStyle="1" w:styleId="u-inline-block">
    <w:name w:val="u-inline-block"/>
    <w:basedOn w:val="DefaultParagraphFont"/>
    <w:rsid w:val="00F946CC"/>
  </w:style>
  <w:style w:type="paragraph" w:customStyle="1" w:styleId="u-mb-2">
    <w:name w:val="u-mb-2"/>
    <w:basedOn w:val="Normal"/>
    <w:rsid w:val="00F946CC"/>
    <w:pPr>
      <w:spacing w:before="100" w:beforeAutospacing="1" w:after="100" w:afterAutospacing="1"/>
    </w:pPr>
    <w:rPr>
      <w:rFonts w:ascii="Times New Roman" w:eastAsia="Times New Roman" w:hAnsi="Times New Roman" w:cs="Times New Roman"/>
    </w:rPr>
  </w:style>
  <w:style w:type="character" w:customStyle="1" w:styleId="authorsname">
    <w:name w:val="authors__name"/>
    <w:basedOn w:val="DefaultParagraphFont"/>
    <w:rsid w:val="00F946CC"/>
  </w:style>
  <w:style w:type="character" w:customStyle="1" w:styleId="authorscontact">
    <w:name w:val="authors__contact"/>
    <w:basedOn w:val="DefaultParagraphFont"/>
    <w:rsid w:val="00F946C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6768557">
      <w:bodyDiv w:val="1"/>
      <w:marLeft w:val="0"/>
      <w:marRight w:val="0"/>
      <w:marTop w:val="0"/>
      <w:marBottom w:val="0"/>
      <w:divBdr>
        <w:top w:val="none" w:sz="0" w:space="0" w:color="auto"/>
        <w:left w:val="none" w:sz="0" w:space="0" w:color="auto"/>
        <w:bottom w:val="none" w:sz="0" w:space="0" w:color="auto"/>
        <w:right w:val="none" w:sz="0" w:space="0" w:color="auto"/>
      </w:divBdr>
      <w:divsChild>
        <w:div w:id="185217153">
          <w:marLeft w:val="0"/>
          <w:marRight w:val="0"/>
          <w:marTop w:val="75"/>
          <w:marBottom w:val="150"/>
          <w:divBdr>
            <w:top w:val="none" w:sz="0" w:space="0" w:color="auto"/>
            <w:left w:val="none" w:sz="0" w:space="0" w:color="auto"/>
            <w:bottom w:val="none" w:sz="0" w:space="0" w:color="auto"/>
            <w:right w:val="none" w:sz="0" w:space="0" w:color="auto"/>
          </w:divBdr>
        </w:div>
        <w:div w:id="1669477887">
          <w:marLeft w:val="0"/>
          <w:marRight w:val="0"/>
          <w:marTop w:val="0"/>
          <w:marBottom w:val="0"/>
          <w:divBdr>
            <w:top w:val="none" w:sz="0" w:space="0" w:color="auto"/>
            <w:left w:val="none" w:sz="0" w:space="0" w:color="auto"/>
            <w:bottom w:val="none" w:sz="0" w:space="0" w:color="auto"/>
            <w:right w:val="none" w:sz="0" w:space="0" w:color="auto"/>
          </w:divBdr>
        </w:div>
      </w:divsChild>
    </w:div>
    <w:div w:id="1374110930">
      <w:bodyDiv w:val="1"/>
      <w:marLeft w:val="0"/>
      <w:marRight w:val="0"/>
      <w:marTop w:val="0"/>
      <w:marBottom w:val="0"/>
      <w:divBdr>
        <w:top w:val="none" w:sz="0" w:space="0" w:color="auto"/>
        <w:left w:val="none" w:sz="0" w:space="0" w:color="auto"/>
        <w:bottom w:val="none" w:sz="0" w:space="0" w:color="auto"/>
        <w:right w:val="none" w:sz="0" w:space="0" w:color="auto"/>
      </w:divBdr>
      <w:divsChild>
        <w:div w:id="335500181">
          <w:marLeft w:val="0"/>
          <w:marRight w:val="0"/>
          <w:marTop w:val="0"/>
          <w:marBottom w:val="120"/>
          <w:divBdr>
            <w:top w:val="none" w:sz="0" w:space="0" w:color="auto"/>
            <w:left w:val="none" w:sz="0" w:space="0" w:color="auto"/>
            <w:bottom w:val="none" w:sz="0" w:space="0" w:color="auto"/>
            <w:right w:val="none" w:sz="0" w:space="0" w:color="auto"/>
          </w:divBdr>
        </w:div>
        <w:div w:id="346106102">
          <w:marLeft w:val="0"/>
          <w:marRight w:val="0"/>
          <w:marTop w:val="0"/>
          <w:marBottom w:val="360"/>
          <w:divBdr>
            <w:top w:val="none" w:sz="0" w:space="0" w:color="auto"/>
            <w:left w:val="none" w:sz="0" w:space="0" w:color="auto"/>
            <w:bottom w:val="none" w:sz="0" w:space="0" w:color="auto"/>
            <w:right w:val="none" w:sz="0" w:space="0" w:color="auto"/>
          </w:divBdr>
        </w:div>
        <w:div w:id="1989431020">
          <w:marLeft w:val="0"/>
          <w:marRight w:val="0"/>
          <w:marTop w:val="0"/>
          <w:marBottom w:val="0"/>
          <w:divBdr>
            <w:top w:val="none" w:sz="0" w:space="0" w:color="auto"/>
            <w:left w:val="none" w:sz="0" w:space="0" w:color="auto"/>
            <w:bottom w:val="none" w:sz="0" w:space="0" w:color="auto"/>
            <w:right w:val="none" w:sz="0" w:space="0" w:color="auto"/>
          </w:divBdr>
          <w:divsChild>
            <w:div w:id="292441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920107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comments.xml.rels><?xml version="1.0" encoding="UTF-8" standalone="yes"?>
<Relationships xmlns="http://schemas.openxmlformats.org/package/2006/relationships"><Relationship Id="rId3" Type="http://schemas.openxmlformats.org/officeDocument/2006/relationships/hyperlink" Target="https://en.wikipedia.org/wiki/JSTOR" TargetMode="External"/><Relationship Id="rId7" Type="http://schemas.openxmlformats.org/officeDocument/2006/relationships/hyperlink" Target="https://link.springer.com/journal/11430/52/11/page/1" TargetMode="External"/><Relationship Id="rId2" Type="http://schemas.openxmlformats.org/officeDocument/2006/relationships/hyperlink" Target="https://doi.org/10.2307%2F1310735" TargetMode="External"/><Relationship Id="rId1" Type="http://schemas.openxmlformats.org/officeDocument/2006/relationships/hyperlink" Target="https://en.wikipedia.org/wiki/Digital_object_identifier" TargetMode="External"/><Relationship Id="rId6" Type="http://schemas.openxmlformats.org/officeDocument/2006/relationships/hyperlink" Target="https://link.springer.com/journal/11430" TargetMode="External"/><Relationship Id="rId5" Type="http://schemas.openxmlformats.org/officeDocument/2006/relationships/hyperlink" Target="https://doi.org/10.1073/pnas.1004933107" TargetMode="External"/><Relationship Id="rId4" Type="http://schemas.openxmlformats.org/officeDocument/2006/relationships/hyperlink" Target="https://www.jstor.org/stable/1310735" TargetMode="External"/></Relationship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theme" Target="theme/theme1.xml"/><Relationship Id="rId3" Type="http://schemas.openxmlformats.org/officeDocument/2006/relationships/numbering" Target="numbering.xml"/><Relationship Id="rId21" Type="http://schemas.openxmlformats.org/officeDocument/2006/relationships/image" Target="media/image10.png"/><Relationship Id="rId7" Type="http://schemas.openxmlformats.org/officeDocument/2006/relationships/footnotes" Target="footnotes.xml"/><Relationship Id="rId12" Type="http://schemas.openxmlformats.org/officeDocument/2006/relationships/image" Target="media/image1.png"/><Relationship Id="rId17" Type="http://schemas.openxmlformats.org/officeDocument/2006/relationships/image" Target="media/image6.png"/><Relationship Id="rId25" Type="http://schemas.microsoft.com/office/2011/relationships/people" Target="people.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webSettings" Target="webSettings.xml"/><Relationship Id="rId11" Type="http://schemas.microsoft.com/office/2016/09/relationships/commentsIds" Target="commentsIds.xml"/><Relationship Id="rId24"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footer" Target="footer2.xml"/><Relationship Id="rId10" Type="http://schemas.microsoft.com/office/2011/relationships/commentsExtended" Target="commentsExtended.xml"/><Relationship Id="rId19" Type="http://schemas.openxmlformats.org/officeDocument/2006/relationships/image" Target="media/image8.png"/><Relationship Id="rId4" Type="http://schemas.openxmlformats.org/officeDocument/2006/relationships/styles" Target="styles.xml"/><Relationship Id="rId9" Type="http://schemas.openxmlformats.org/officeDocument/2006/relationships/comments" Target="comments.xml"/><Relationship Id="rId14" Type="http://schemas.openxmlformats.org/officeDocument/2006/relationships/image" Target="media/image3.png"/><Relationship Id="rId22"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c6i6JKIYGeN7DqBiO/frlr+I3IA==">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</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E3BE1F98-F53F-C247-A62A-145414EC59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TotalTime>
  <Pages>23</Pages>
  <Words>25306</Words>
  <Characters>144248</Characters>
  <Application>Microsoft Office Word</Application>
  <DocSecurity>0</DocSecurity>
  <Lines>1202</Lines>
  <Paragraphs>338</Paragraphs>
  <ScaleCrop>false</ScaleCrop>
  <HeadingPairs>
    <vt:vector size="2" baseType="variant">
      <vt:variant>
        <vt:lpstr>Title</vt:lpstr>
      </vt:variant>
      <vt:variant>
        <vt:i4>1</vt:i4>
      </vt:variant>
    </vt:vector>
  </HeadingPairs>
  <TitlesOfParts>
    <vt:vector size="1" baseType="lpstr">
      <vt:lpstr/>
    </vt:vector>
  </TitlesOfParts>
  <Company>Western Colorado University</Company>
  <LinksUpToDate>false</LinksUpToDate>
  <CharactersWithSpaces>169216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Derek Houston</dc:creator>
  <cp:lastModifiedBy>Derek Houston</cp:lastModifiedBy>
  <cp:revision>3</cp:revision>
  <dcterms:created xsi:type="dcterms:W3CDTF">2019-08-21T16:53:00Z</dcterms:created>
  <dcterms:modified xsi:type="dcterms:W3CDTF">2019-08-29T23:13:00Z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http://www.zotero.org/styles/american-geophysical-union</vt:lpwstr>
  </property>
  <property fmtid="{D5CDD505-2E9C-101B-9397-08002B2CF9AE}" pid="3" name="Mendeley Recent Style Name 0_1">
    <vt:lpwstr>American Geophysical Union</vt:lpwstr>
  </property>
  <property fmtid="{D5CDD505-2E9C-101B-9397-08002B2CF9AE}" pid="4" name="Mendeley Recent Style Id 1_1">
    <vt:lpwstr>http://www.zotero.org/styles/american-journal-of-botany</vt:lpwstr>
  </property>
  <property fmtid="{D5CDD505-2E9C-101B-9397-08002B2CF9AE}" pid="5" name="Mendeley Recent Style Name 1_1">
    <vt:lpwstr>American Journal of Botany</vt:lpwstr>
  </property>
  <property fmtid="{D5CDD505-2E9C-101B-9397-08002B2CF9AE}" pid="6" name="Mendeley Recent Style Id 2_1">
    <vt:lpwstr>http://www.zotero.org/styles/harvard-cite-them-right</vt:lpwstr>
  </property>
  <property fmtid="{D5CDD505-2E9C-101B-9397-08002B2CF9AE}" pid="7" name="Mendeley Recent Style Name 2_1">
    <vt:lpwstr>Cite Them Right 10th edition - Harvard</vt:lpwstr>
  </property>
  <property fmtid="{D5CDD505-2E9C-101B-9397-08002B2CF9AE}" pid="8" name="Mendeley Recent Style Id 3_1">
    <vt:lpwstr>http://www.zotero.org/styles/ecology</vt:lpwstr>
  </property>
  <property fmtid="{D5CDD505-2E9C-101B-9397-08002B2CF9AE}" pid="9" name="Mendeley Recent Style Name 3_1">
    <vt:lpwstr>Ecology</vt:lpwstr>
  </property>
  <property fmtid="{D5CDD505-2E9C-101B-9397-08002B2CF9AE}" pid="10" name="Mendeley Recent Style Id 4_1">
    <vt:lpwstr>http://www.zotero.org/styles/journal-of-paleolimnology</vt:lpwstr>
  </property>
  <property fmtid="{D5CDD505-2E9C-101B-9397-08002B2CF9AE}" pid="11" name="Mendeley Recent Style Name 4_1">
    <vt:lpwstr>Journal of Paleolimnology</vt:lpwstr>
  </property>
  <property fmtid="{D5CDD505-2E9C-101B-9397-08002B2CF9AE}" pid="12" name="Mendeley Recent Style Id 5_1">
    <vt:lpwstr>http://www.zotero.org/styles/modern-language-association</vt:lpwstr>
  </property>
  <property fmtid="{D5CDD505-2E9C-101B-9397-08002B2CF9AE}" pid="13" name="Mendeley Recent Style Name 5_1">
    <vt:lpwstr>Modern Language Association 8th edition</vt:lpwstr>
  </property>
  <property fmtid="{D5CDD505-2E9C-101B-9397-08002B2CF9AE}" pid="14" name="Mendeley Recent Style Id 6_1">
    <vt:lpwstr>http://www.zotero.org/styles/nature</vt:lpwstr>
  </property>
  <property fmtid="{D5CDD505-2E9C-101B-9397-08002B2CF9AE}" pid="15" name="Mendeley Recent Style Name 6_1">
    <vt:lpwstr>Nature</vt:lpwstr>
  </property>
  <property fmtid="{D5CDD505-2E9C-101B-9397-08002B2CF9AE}" pid="16" name="Mendeley Recent Style Id 7_1">
    <vt:lpwstr>http://www.zotero.org/styles/palaeogeography-palaeoclimatology-palaeoecology</vt:lpwstr>
  </property>
  <property fmtid="{D5CDD505-2E9C-101B-9397-08002B2CF9AE}" pid="17" name="Mendeley Recent Style Name 7_1">
    <vt:lpwstr>Palaeogeography, Palaeoclimatology, Palaeoecology</vt:lpwstr>
  </property>
  <property fmtid="{D5CDD505-2E9C-101B-9397-08002B2CF9AE}" pid="18" name="Mendeley Recent Style Id 8_1">
    <vt:lpwstr>http://www.zotero.org/styles/paleoceanography</vt:lpwstr>
  </property>
  <property fmtid="{D5CDD505-2E9C-101B-9397-08002B2CF9AE}" pid="19" name="Mendeley Recent Style Name 8_1">
    <vt:lpwstr>Paleoceanography</vt:lpwstr>
  </property>
  <property fmtid="{D5CDD505-2E9C-101B-9397-08002B2CF9AE}" pid="20" name="Mendeley Recent Style Id 9_1">
    <vt:lpwstr>https://csl.mendeley.com/styles/18528691/ProposalFormat</vt:lpwstr>
  </property>
  <property fmtid="{D5CDD505-2E9C-101B-9397-08002B2CF9AE}" pid="21" name="Mendeley Recent Style Name 9_1">
    <vt:lpwstr>ProposalFormat</vt:lpwstr>
  </property>
  <property fmtid="{D5CDD505-2E9C-101B-9397-08002B2CF9AE}" pid="22" name="Mendeley Document_1">
    <vt:lpwstr>True</vt:lpwstr>
  </property>
  <property fmtid="{D5CDD505-2E9C-101B-9397-08002B2CF9AE}" pid="23" name="Mendeley Unique User Id_1">
    <vt:lpwstr>8406e163-fd5f-3445-a282-6d7df00c6a60</vt:lpwstr>
  </property>
  <property fmtid="{D5CDD505-2E9C-101B-9397-08002B2CF9AE}" pid="24" name="Mendeley Citation Style_1">
    <vt:lpwstr>http://www.zotero.org/styles/ecology</vt:lpwstr>
  </property>
</Properties>
</file>