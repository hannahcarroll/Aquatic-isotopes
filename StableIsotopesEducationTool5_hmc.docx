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4A3B16"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del w:id="1" w:author="Hannah" w:date="2019-09-05T14:22:00Z">
        <w:r w:rsidDel="00E90B41">
          <w:delText>24</w:delText>
        </w:r>
      </w:del>
      <w:ins w:id="2" w:author="Hannah" w:date="2019-09-05T14:22:00Z">
        <w:r w:rsidR="00E90B41">
          <w:t>2</w:t>
        </w:r>
        <w:r w:rsidR="00E90B41">
          <w:t>9</w:t>
        </w:r>
      </w:ins>
      <w:r>
        <w:t>‰</w:t>
      </w:r>
      <w:ins w:id="3" w:author="Wanamaker, Alan D [GE AT]" w:date="2019-08-14T16:51:00Z">
        <w:r w:rsidR="0050480D">
          <w:t xml:space="preserve"> (</w:t>
        </w:r>
      </w:ins>
      <w:ins w:id="4" w:author="Hannah" w:date="2019-09-05T13:59:00Z">
        <w:r w:rsidR="000743F9">
          <w:fldChar w:fldCharType="begin" w:fldLock="1"/>
        </w:r>
      </w:ins>
      <w:r w:rsidR="00D22CC5">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ins w:id="5" w:author="Hannah" w:date="2019-09-05T13:59:00Z">
        <w:r w:rsidR="000743F9">
          <w:fldChar w:fldCharType="end"/>
        </w:r>
      </w:ins>
      <w:commentRangeStart w:id="6"/>
      <w:commentRangeStart w:id="7"/>
      <w:ins w:id="8" w:author="Wanamaker, Alan D [GE AT]" w:date="2019-08-14T16:51:00Z">
        <w:del w:id="9" w:author="Hannah" w:date="2019-09-05T13:59:00Z">
          <w:r w:rsidR="0050480D" w:rsidDel="000743F9">
            <w:delText>citations</w:delText>
          </w:r>
        </w:del>
        <w:r w:rsidR="0050480D">
          <w:t>)</w:t>
        </w:r>
      </w:ins>
      <w:commentRangeEnd w:id="6"/>
      <w:r w:rsidR="00F946CC">
        <w:rPr>
          <w:rStyle w:val="CommentReference"/>
        </w:rPr>
        <w:commentReference w:id="6"/>
      </w:r>
      <w:commentRangeEnd w:id="7"/>
      <w:r w:rsidR="000743F9">
        <w:rPr>
          <w:rStyle w:val="CommentReference"/>
        </w:rPr>
        <w:commentReference w:id="7"/>
      </w:r>
      <w:r>
        <w:t xml:space="preserve">, depending on the kind of plant (C3, C4,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rPr>
          <w:ins w:id="10" w:author="Hannah" w:date="2019-09-05T14:55:00Z"/>
        </w:rPr>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ins w:id="11" w:author="Hannah" w:date="2019-09-05T14:55:00Z">
        <w:r>
          <w:t xml:space="preserve">Regardless of whether an ecosystem is terrestrial or aquatic, the flow of carbon between trophic levels </w:t>
        </w:r>
      </w:ins>
      <w:ins w:id="12" w:author="Hannah" w:date="2019-09-05T14:57:00Z">
        <w:r>
          <w:t xml:space="preserve">produces isotopic enrichment. Biological fractionation occurs </w:t>
        </w:r>
      </w:ins>
      <w:ins w:id="13" w:author="Hannah" w:date="2019-09-05T15:01:00Z">
        <w:r>
          <w:t xml:space="preserve">initially </w:t>
        </w:r>
      </w:ins>
      <w:ins w:id="14" w:author="Hannah" w:date="2019-09-05T14:57:00Z">
        <w:r>
          <w:t xml:space="preserve">when plants </w:t>
        </w:r>
      </w:ins>
      <w:ins w:id="15" w:author="Hannah" w:date="2019-09-05T14:58:00Z">
        <w:r>
          <w:t>photosynthesize and incorporate the products of photosynthesis into their tissues</w:t>
        </w:r>
      </w:ins>
      <w:ins w:id="16" w:author="Hannah" w:date="2019-09-05T15:01:00Z">
        <w:r>
          <w:t>. Plant</w:t>
        </w:r>
      </w:ins>
      <w:ins w:id="17" w:author="Hannah" w:date="2019-09-05T14:58:00Z">
        <w:r>
          <w:t xml:space="preserve"> tissues are eaten by grazers, which in</w:t>
        </w:r>
      </w:ins>
      <w:ins w:id="18" w:author="Hannah" w:date="2019-09-05T14:59:00Z">
        <w:r>
          <w:t xml:space="preserve"> turn preferentially incorporate the lighter isotopes from the plant tissues into their own tissues. This continues up through trophic levels in a predictable sequence of enrichment </w:t>
        </w:r>
      </w:ins>
      <w:ins w:id="19" w:author="Hannah" w:date="2019-09-05T15:02:00Z">
        <w:r>
          <w:t xml:space="preserve">of about 1‰ for </w:t>
        </w:r>
        <w:r>
          <w:sym w:font="Symbol" w:char="F064"/>
        </w:r>
        <w:r>
          <w:rPr>
            <w:vertAlign w:val="superscript"/>
          </w:rPr>
          <w:t>13</w:t>
        </w:r>
        <w:r>
          <w:t>C and</w:t>
        </w:r>
      </w:ins>
      <w:ins w:id="20" w:author="Hannah" w:date="2019-09-05T15:03:00Z">
        <w:r>
          <w:t xml:space="preserve"> 3‰ for </w:t>
        </w:r>
        <w:r>
          <w:sym w:font="Symbol" w:char="F064"/>
        </w:r>
        <w:r>
          <w:rPr>
            <w:vertAlign w:val="superscript"/>
          </w:rPr>
          <w:t>15</w:t>
        </w:r>
        <w:r>
          <w:t>N</w:t>
        </w:r>
      </w:ins>
      <w:ins w:id="21" w:author="Hannah" w:date="2019-09-05T15:02:00Z">
        <w:r>
          <w:t xml:space="preserve"> </w:t>
        </w:r>
        <w:bookmarkStart w:id="22" w:name="_GoBack"/>
        <w:bookmarkEnd w:id="22"/>
        <w:r>
          <w:rPr>
            <w:vertAlign w:val="superscript"/>
          </w:rPr>
          <w:t xml:space="preserve"> </w:t>
        </w:r>
      </w:ins>
      <w:ins w:id="23" w:author="Hannah" w:date="2019-09-05T14:59:00Z">
        <w:r>
          <w:t xml:space="preserve">at each </w:t>
        </w:r>
      </w:ins>
      <w:ins w:id="24" w:author="Hannah" w:date="2019-09-05T15:00:00Z">
        <w:r>
          <w:t>step</w:t>
        </w:r>
      </w:ins>
      <w:ins w:id="25" w:author="Hannah" w:date="2019-09-05T15:04:00Z">
        <w:r>
          <w:t xml:space="preserve"> </w:t>
        </w:r>
        <w:r>
          <w:lastRenderedPageBreak/>
          <w:fldChar w:fldCharType="begin" w:fldLock="1"/>
        </w:r>
      </w:ins>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ins w:id="26" w:author="Hannah" w:date="2019-09-05T15:04:00Z">
        <w:r>
          <w:fldChar w:fldCharType="end"/>
        </w:r>
      </w:ins>
      <w:ins w:id="27" w:author="Hannah" w:date="2019-09-05T15:03:00Z">
        <w:r>
          <w:t>,</w:t>
        </w:r>
      </w:ins>
      <w:ins w:id="28" w:author="Hannah" w:date="2019-09-05T15:00:00Z">
        <w:r>
          <w:t xml:space="preserve"> and means that the trophic position and diet of an organism is reflected in the isotopic composition of its tissues.</w:t>
        </w:r>
      </w:ins>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6689D96F"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a relatively constant </w:t>
      </w:r>
      <w:ins w:id="29" w:author="Derek Houston" w:date="2019-08-29T16:26:00Z">
        <w:r w:rsidR="00F946CC">
          <w:t xml:space="preserve">seasonal </w:t>
        </w:r>
      </w:ins>
      <w:r>
        <w:t>water temperature</w:t>
      </w:r>
      <w:ins w:id="30" w:author="Derek Houston" w:date="2019-08-29T16:26:00Z">
        <w:r w:rsidR="00F946CC">
          <w:t>s</w:t>
        </w:r>
      </w:ins>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ins w:id="31" w:author="Derek Houston" w:date="2019-08-29T16:27:00Z">
        <w:r w:rsidR="00F946CC">
          <w:t xml:space="preserve"> (see also Supplemental File 1)</w:t>
        </w:r>
      </w:ins>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7891F80B"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ins w:id="32" w:author="Derek Houston" w:date="2019-08-29T15:53:00Z">
        <w:r w:rsidR="00F946CC">
          <w:t xml:space="preserve">see </w:t>
        </w:r>
      </w:ins>
      <w:del w:id="33" w:author="Derek Houston" w:date="2019-08-29T15:43:00Z">
        <w:r w:rsidDel="00F946CC">
          <w:delText>Figure 3</w:delText>
        </w:r>
      </w:del>
      <w:ins w:id="34" w:author="Derek Houston" w:date="2019-08-29T15:43:00Z">
        <w:r w:rsidR="00F946CC">
          <w:t xml:space="preserve">Supplemental File </w:t>
        </w:r>
      </w:ins>
      <w:ins w:id="35" w:author="Derek Houston" w:date="2019-08-29T16:27:00Z">
        <w:r w:rsidR="00F946CC">
          <w:t>1</w:t>
        </w:r>
      </w:ins>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2E5C086"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w:t>
      </w:r>
      <w:del w:id="36" w:author="Derek Houston" w:date="2019-08-29T16:30:00Z">
        <w:r w:rsidDel="00F946CC">
          <w:delText xml:space="preserve"> a</w:delText>
        </w:r>
      </w:del>
      <w:r>
        <w:t xml:space="preserve"> dissecting </w:t>
      </w:r>
      <w:r w:rsidR="00942430">
        <w:t>micro</w:t>
      </w:r>
      <w:r>
        <w:t>scope</w:t>
      </w:r>
      <w:ins w:id="37" w:author="Derek Houston" w:date="2019-08-29T16:31:00Z">
        <w:r w:rsidR="00F946CC">
          <w:t>s</w:t>
        </w:r>
      </w:ins>
      <w:r>
        <w:t xml:space="preserv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r>
        <w:t>chloroform:methanol</w:t>
      </w:r>
      <w:proofErr w:type="spellEnd"/>
      <w:r>
        <w:t xml:space="preserve"> solution, taking care to keep track of sample IDs during the process (SLO4). </w:t>
      </w:r>
    </w:p>
    <w:p w14:paraId="00000042" w14:textId="05504537" w:rsidR="004E5FF1" w:rsidRDefault="00E6237F">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2760DBB0" w:rsidR="004E5FF1" w:rsidRDefault="00E6237F">
      <w:pPr>
        <w:rPr>
          <w:ins w:id="38" w:author="Derek Houston" w:date="2019-08-29T16:32:00Z"/>
        </w:rPr>
      </w:pPr>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942430">
        <w:t>Vienna Pee Dee Belemnite (</w:t>
      </w:r>
      <w:r>
        <w:t>VPDB</w:t>
      </w:r>
      <w:r w:rsidR="00942430">
        <w:t>)</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Pr>
        <w:rPr>
          <w:ins w:id="39" w:author="Derek Houston" w:date="2019-08-29T16:32:00Z"/>
        </w:rPr>
      </w:pPr>
    </w:p>
    <w:p w14:paraId="6D952C74" w14:textId="13584EBA" w:rsidR="00F946CC" w:rsidRDefault="00F946CC">
      <w:ins w:id="40" w:author="Derek Houston" w:date="2019-08-29T16:32:00Z">
        <w:r>
          <w:t xml:space="preserve">Instructions for sorting and processing samples </w:t>
        </w:r>
      </w:ins>
      <w:ins w:id="41" w:author="Derek Houston" w:date="2019-08-29T16:33:00Z">
        <w:r>
          <w:t xml:space="preserve">in the laboratory </w:t>
        </w:r>
      </w:ins>
      <w:ins w:id="42" w:author="Derek Houston" w:date="2019-08-29T16:32:00Z">
        <w:r>
          <w:t>were provided to studen</w:t>
        </w:r>
      </w:ins>
      <w:ins w:id="43" w:author="Derek Houston" w:date="2019-08-29T16:33:00Z">
        <w:r>
          <w:t xml:space="preserve">ts in a handout (see Supplemental File 2). </w:t>
        </w:r>
      </w:ins>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75C91208" w:rsidR="004E5FF1" w:rsidRDefault="00E6237F">
      <w:bookmarkStart w:id="44" w:name="_heading=h.gjdgxs" w:colFirst="0" w:colLast="0"/>
      <w:bookmarkEnd w:id="44"/>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del w:id="45" w:author="Derek Houston" w:date="2019-08-29T16:33:00Z">
        <w:r w:rsidR="00E76A39" w:rsidDel="00F946CC">
          <w:delText>1</w:delText>
        </w:r>
      </w:del>
      <w:ins w:id="46" w:author="Derek Houston" w:date="2019-08-29T16:33:00Z">
        <w:r w:rsidR="00F946CC">
          <w:t>3</w:t>
        </w:r>
      </w:ins>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 xml:space="preserve">Because these students were naïve to stable isotope analyses, these data analyses were kept relatively simple (but a more sophisticated tutorial for more advanced students is included; Supplemental File </w:t>
      </w:r>
      <w:del w:id="47" w:author="Derek Houston" w:date="2019-08-29T16:33:00Z">
        <w:r w:rsidR="001136EC" w:rsidDel="00F946CC">
          <w:delText>2</w:delText>
        </w:r>
      </w:del>
      <w:ins w:id="48" w:author="Derek Houston" w:date="2019-08-29T16:33:00Z">
        <w:r w:rsidR="00F946CC">
          <w:t>4</w:t>
        </w:r>
      </w:ins>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7145915A" w:rsidR="00942430" w:rsidRDefault="00942430">
      <w:r>
        <w:tab/>
        <w:t xml:space="preserve">A separate advanced R tutorial </w:t>
      </w:r>
      <w:r w:rsidR="001B036A">
        <w:t>was tested by 3 undergraduate students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lastRenderedPageBreak/>
        <w:t>Data Analyses</w:t>
      </w:r>
    </w:p>
    <w:p w14:paraId="54D72401" w14:textId="1E670865" w:rsidR="00942430" w:rsidRDefault="00E6237F">
      <w:r>
        <w:t xml:space="preserve">Students following a well-annotated R notebook tutorial </w:t>
      </w:r>
      <w:r w:rsidR="00E76A39">
        <w:t xml:space="preserve">(Supplemental File 1) </w:t>
      </w:r>
      <w:r>
        <w:t>produced several graphical representations of the data. These included dual isotope plots (</w:t>
      </w:r>
      <w:del w:id="49" w:author="Derek Houston" w:date="2019-08-29T15:45:00Z">
        <w:r w:rsidDel="00F946CC">
          <w:delText>Figure 4</w:delText>
        </w:r>
      </w:del>
      <w:ins w:id="50" w:author="Derek Houston" w:date="2019-08-29T15:45:00Z">
        <w:r w:rsidR="00F946CC">
          <w:t>Figure 3</w:t>
        </w:r>
      </w:ins>
      <w:r>
        <w:t>), frequency histograms (</w:t>
      </w:r>
      <w:del w:id="51" w:author="Derek Houston" w:date="2019-08-29T15:45:00Z">
        <w:r w:rsidDel="00F946CC">
          <w:delText>Figure 5</w:delText>
        </w:r>
      </w:del>
      <w:ins w:id="52" w:author="Derek Houston" w:date="2019-08-29T15:45:00Z">
        <w:r w:rsidR="00F946CC">
          <w:t>Figure 4</w:t>
        </w:r>
      </w:ins>
      <w:r>
        <w:t xml:space="preserve">), distance matrices (Figure </w:t>
      </w:r>
      <w:ins w:id="53" w:author="Derek Houston" w:date="2019-08-29T15:47:00Z">
        <w:r w:rsidR="00F946CC">
          <w:t>5</w:t>
        </w:r>
      </w:ins>
      <w:del w:id="54" w:author="Derek Houston" w:date="2019-08-29T15:47:00Z">
        <w:r w:rsidDel="00F946CC">
          <w:delText>6</w:delText>
        </w:r>
      </w:del>
      <w:r>
        <w:t xml:space="preserve">) and cluster plots (Figure </w:t>
      </w:r>
      <w:ins w:id="55" w:author="Derek Houston" w:date="2019-08-29T15:47:00Z">
        <w:r w:rsidR="00F946CC">
          <w:t>6</w:t>
        </w:r>
      </w:ins>
      <w:del w:id="56" w:author="Derek Houston" w:date="2019-08-29T15:47:00Z">
        <w:r w:rsidDel="00F946CC">
          <w:delText>7</w:delText>
        </w:r>
      </w:del>
      <w:r>
        <w:t xml:space="preserve">). Students were able to manage data, generate graphical representations of their data, and answer questions pertinent to the analytical steps they were taking with high levels of success </w:t>
      </w:r>
      <w:commentRangeStart w:id="57"/>
      <w:r>
        <w:t xml:space="preserve">(Table 3). </w:t>
      </w:r>
      <w:r w:rsidR="00073CB6">
        <w:t xml:space="preserve"> </w:t>
      </w:r>
      <w:commentRangeEnd w:id="57"/>
      <w:r w:rsidR="0044205D">
        <w:rPr>
          <w:rStyle w:val="CommentReference"/>
        </w:rPr>
        <w:commentReference w:id="57"/>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58"/>
      <w:r>
        <w:rPr>
          <w:b/>
          <w:i/>
        </w:rPr>
        <w:t>Stable Isotopes Results</w:t>
      </w:r>
      <w:commentRangeEnd w:id="58"/>
      <w:r w:rsidR="006E35CC">
        <w:rPr>
          <w:rStyle w:val="CommentReference"/>
        </w:rPr>
        <w:commentReference w:id="58"/>
      </w:r>
    </w:p>
    <w:p w14:paraId="0000005D" w14:textId="4AE19F0D"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del w:id="59" w:author="Derek Houston" w:date="2019-08-29T15:45:00Z">
        <w:r w:rsidDel="00F946CC">
          <w:delText>Figure 4</w:delText>
        </w:r>
      </w:del>
      <w:ins w:id="60" w:author="Derek Houston" w:date="2019-08-29T15:45:00Z">
        <w:r w:rsidR="00F946CC">
          <w:t xml:space="preserve">Figure </w:t>
        </w:r>
      </w:ins>
      <w:ins w:id="61" w:author="Derek Houston" w:date="2019-08-29T15:48:00Z">
        <w:r w:rsidR="00F946CC">
          <w:t>5</w:t>
        </w:r>
      </w:ins>
      <w:r>
        <w:t>). Moreover, cluster analysis placed the leech in a group with producers, an herbivore, and a detritivore (</w:t>
      </w:r>
      <w:del w:id="62" w:author="Derek Houston" w:date="2019-08-29T15:45:00Z">
        <w:r w:rsidDel="00F946CC">
          <w:delText>Figure 5</w:delText>
        </w:r>
      </w:del>
      <w:ins w:id="63" w:author="Derek Houston" w:date="2019-08-29T15:45:00Z">
        <w:r w:rsidR="00F946CC">
          <w:t xml:space="preserve">Figure </w:t>
        </w:r>
      </w:ins>
      <w:ins w:id="64" w:author="Derek Houston" w:date="2019-08-29T15:48:00Z">
        <w:r w:rsidR="00F946CC">
          <w:t>6</w:t>
        </w:r>
      </w:ins>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2C6ADC1A" w14:textId="7CBE4047" w:rsidR="00DF1258" w:rsidRPr="00D417F0" w:rsidRDefault="00DF1258" w:rsidP="00DF1258">
      <w:r>
        <w:tab/>
      </w:r>
      <w:commentRangeStart w:id="65"/>
      <w:r>
        <w:t>Both</w:t>
      </w:r>
      <w:commentRangeEnd w:id="65"/>
      <w:r w:rsidR="00CF1120">
        <w:rPr>
          <w:rStyle w:val="CommentReference"/>
        </w:rPr>
        <w:commentReference w:id="65"/>
      </w:r>
      <w:r>
        <w:t xml:space="preserve">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 xml:space="preserve">C values of higher </w:t>
      </w:r>
      <w:r w:rsidR="00A71A4A">
        <w:lastRenderedPageBreak/>
        <w:t>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1EBC62A8"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ins w:id="66" w:author="Hannah" w:date="2019-09-05T15:08:00Z">
        <w:r w:rsidR="00D22CC5">
          <w:fldChar w:fldCharType="begin" w:fldLock="1"/>
        </w:r>
      </w:ins>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ins w:id="67" w:author="Hannah" w:date="2019-09-05T15:08:00Z">
        <w:r w:rsidR="00D22CC5">
          <w:fldChar w:fldCharType="end"/>
        </w:r>
      </w:ins>
      <w:del w:id="68" w:author="Hannah" w:date="2019-09-05T15:08:00Z">
        <w:r w:rsidDel="00D22CC5">
          <w:delText>(</w:delText>
        </w:r>
        <w:commentRangeStart w:id="69"/>
        <w:commentRangeStart w:id="70"/>
        <w:r w:rsidRPr="00DF1258" w:rsidDel="00D22CC5">
          <w:delText>DeNiro</w:delText>
        </w:r>
        <w:r w:rsidDel="00D22CC5">
          <w:delText xml:space="preserve"> and Epstein 1976</w:delText>
        </w:r>
        <w:commentRangeEnd w:id="69"/>
        <w:r w:rsidR="001406B3" w:rsidDel="00D22CC5">
          <w:rPr>
            <w:rStyle w:val="CommentReference"/>
          </w:rPr>
          <w:commentReference w:id="69"/>
        </w:r>
        <w:commentRangeEnd w:id="70"/>
        <w:r w:rsidR="00745A9D" w:rsidDel="00D22CC5">
          <w:rPr>
            <w:rStyle w:val="CommentReference"/>
          </w:rPr>
          <w:commentReference w:id="70"/>
        </w:r>
        <w:r w:rsidDel="00D22CC5">
          <w:delText xml:space="preserve">) </w:delText>
        </w:r>
      </w:del>
      <w:ins w:id="71" w:author="Hannah" w:date="2019-09-05T15:08:00Z">
        <w:r w:rsidR="00D22CC5">
          <w:t xml:space="preserve"> </w:t>
        </w:r>
      </w:ins>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3DC5A7FB" w:rsidR="004E5FF1" w:rsidRDefault="00E6237F">
      <w:pPr>
        <w:rPr>
          <w:ins w:id="72" w:author="Derek Houston" w:date="2019-08-29T16:36:00Z"/>
        </w:rPr>
      </w:pPr>
      <w:r>
        <w:lastRenderedPageBreak/>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62CA1163" w14:textId="34B7B133" w:rsidR="00F946CC" w:rsidDel="00F946CC" w:rsidRDefault="00F946CC">
      <w:pPr>
        <w:rPr>
          <w:del w:id="73" w:author="Derek Houston" w:date="2019-08-29T16:57:00Z"/>
        </w:rPr>
      </w:pPr>
      <w:ins w:id="74" w:author="Derek Houston" w:date="2019-08-29T16:36:00Z">
        <w:r>
          <w:tab/>
          <w:t xml:space="preserve">Instructors interested in conducting similar activities in their own courses </w:t>
        </w:r>
      </w:ins>
      <w:ins w:id="75" w:author="Derek Houston" w:date="2019-08-29T16:37:00Z">
        <w:r>
          <w:t xml:space="preserve">can view </w:t>
        </w:r>
      </w:ins>
      <w:ins w:id="76" w:author="Derek Houston" w:date="2019-08-29T16:38:00Z">
        <w:r>
          <w:t xml:space="preserve">necessary supplies and costs </w:t>
        </w:r>
      </w:ins>
      <w:ins w:id="77" w:author="Derek Houston" w:date="2019-08-29T16:45:00Z">
        <w:r>
          <w:t>(</w:t>
        </w:r>
      </w:ins>
      <w:ins w:id="78" w:author="Derek Houston" w:date="2019-08-29T16:38:00Z">
        <w:r>
          <w:t>Supplemental File 6</w:t>
        </w:r>
      </w:ins>
      <w:ins w:id="79" w:author="Derek Houston" w:date="2019-08-29T16:45:00Z">
        <w:r>
          <w:t>)</w:t>
        </w:r>
      </w:ins>
      <w:ins w:id="80" w:author="Derek Houston" w:date="2019-08-29T16:38:00Z">
        <w:r>
          <w:t xml:space="preserve">. </w:t>
        </w:r>
      </w:ins>
      <w:ins w:id="81" w:author="Derek Houston" w:date="2019-08-29T16:40:00Z">
        <w:r>
          <w:t xml:space="preserve">Much of the necessary equipment </w:t>
        </w:r>
      </w:ins>
      <w:ins w:id="82" w:author="Derek Houston" w:date="2019-08-29T16:41:00Z">
        <w:r>
          <w:t>(e.g., waders,</w:t>
        </w:r>
      </w:ins>
      <w:ins w:id="83" w:author="Derek Houston" w:date="2019-08-29T16:42:00Z">
        <w:r>
          <w:t xml:space="preserve"> kick nets, drift nets, </w:t>
        </w:r>
      </w:ins>
      <w:ins w:id="84" w:author="Derek Houston" w:date="2019-08-29T16:55:00Z">
        <w:r>
          <w:t xml:space="preserve">dissecting scopes, </w:t>
        </w:r>
      </w:ins>
      <w:ins w:id="85" w:author="Derek Houston" w:date="2019-08-29T16:42:00Z">
        <w:r>
          <w:t xml:space="preserve">fume hood, drying oven, etc.) </w:t>
        </w:r>
      </w:ins>
      <w:ins w:id="86" w:author="Derek Houston" w:date="2019-08-29T16:40:00Z">
        <w:r>
          <w:t>was already available for use</w:t>
        </w:r>
      </w:ins>
      <w:ins w:id="87" w:author="Derek Houston" w:date="2019-08-29T16:41:00Z">
        <w:r>
          <w:t xml:space="preserve"> at WCU</w:t>
        </w:r>
      </w:ins>
      <w:ins w:id="88" w:author="Derek Houston" w:date="2019-08-29T16:42:00Z">
        <w:r>
          <w:t>, and glassware</w:t>
        </w:r>
      </w:ins>
      <w:ins w:id="89" w:author="Derek Houston" w:date="2019-08-29T16:43:00Z">
        <w:r>
          <w:t xml:space="preserve">, </w:t>
        </w:r>
      </w:ins>
      <w:ins w:id="90" w:author="Derek Houston" w:date="2019-08-29T16:42:00Z">
        <w:r>
          <w:t>consumables</w:t>
        </w:r>
      </w:ins>
      <w:ins w:id="91" w:author="Derek Houston" w:date="2019-08-29T16:43:00Z">
        <w:r>
          <w:t>, and per sample costs of stable isotopes analysis on the mass spectrometer</w:t>
        </w:r>
      </w:ins>
      <w:ins w:id="92" w:author="Derek Houston" w:date="2019-08-29T16:42:00Z">
        <w:r>
          <w:t xml:space="preserve"> did present an </w:t>
        </w:r>
      </w:ins>
      <w:ins w:id="93" w:author="Derek Houston" w:date="2019-08-29T16:43:00Z">
        <w:r>
          <w:t xml:space="preserve">‘up front’ cost that </w:t>
        </w:r>
      </w:ins>
      <w:ins w:id="94" w:author="Derek Houston" w:date="2019-08-29T16:44:00Z">
        <w:r>
          <w:t>warrants</w:t>
        </w:r>
      </w:ins>
      <w:ins w:id="95" w:author="Derek Houston" w:date="2019-08-29T16:43:00Z">
        <w:r>
          <w:t xml:space="preserve"> consideration. </w:t>
        </w:r>
      </w:ins>
      <w:ins w:id="96" w:author="Derek Houston" w:date="2019-08-29T16:44:00Z">
        <w:r>
          <w:t>This exercise was conducted for a cost of approximatel</w:t>
        </w:r>
      </w:ins>
      <w:ins w:id="97" w:author="Derek Houston" w:date="2019-08-29T16:45:00Z">
        <w:r>
          <w:t xml:space="preserve">y </w:t>
        </w:r>
      </w:ins>
      <w:ins w:id="98" w:author="Derek Houston" w:date="2019-08-29T16:44:00Z">
        <w:r>
          <w:t>$750</w:t>
        </w:r>
      </w:ins>
      <w:ins w:id="99" w:author="Derek Houston" w:date="2019-08-29T16:45:00Z">
        <w:r>
          <w:t xml:space="preserve"> in Spring Semester 2019, but </w:t>
        </w:r>
      </w:ins>
      <w:ins w:id="100" w:author="Derek Houston" w:date="2019-08-29T16:46:00Z">
        <w:r>
          <w:t xml:space="preserve">subsequent activities would be less expensive (or could </w:t>
        </w:r>
      </w:ins>
      <w:ins w:id="101" w:author="Derek Houston" w:date="2019-08-29T16:47:00Z">
        <w:r>
          <w:t>include</w:t>
        </w:r>
      </w:ins>
      <w:ins w:id="102" w:author="Derek Houston" w:date="2019-08-29T16:46:00Z">
        <w:r>
          <w:t xml:space="preserve"> more samples) with </w:t>
        </w:r>
      </w:ins>
      <w:ins w:id="103" w:author="Derek Houston" w:date="2019-08-29T16:47:00Z">
        <w:r>
          <w:t xml:space="preserve">the </w:t>
        </w:r>
      </w:ins>
      <w:ins w:id="104" w:author="Derek Houston" w:date="2019-08-29T16:46:00Z">
        <w:r>
          <w:t>reusable materials already purchased</w:t>
        </w:r>
      </w:ins>
      <w:ins w:id="105" w:author="Derek Houston" w:date="2019-08-29T16:44:00Z">
        <w:r>
          <w:t>.</w:t>
        </w:r>
      </w:ins>
      <w:ins w:id="106" w:author="Derek Houston" w:date="2019-08-29T16:41:00Z">
        <w:r>
          <w:t xml:space="preserve"> </w:t>
        </w:r>
      </w:ins>
      <w:ins w:id="107" w:author="Derek Houston" w:date="2019-08-29T16:37:00Z">
        <w:r>
          <w:t xml:space="preserve"> </w:t>
        </w:r>
      </w:ins>
      <w:ins w:id="108" w:author="Derek Houston" w:date="2019-08-29T16:47:00Z">
        <w:r>
          <w:t>Similarly, a self-contained</w:t>
        </w:r>
      </w:ins>
      <w:ins w:id="109" w:author="Hannah" w:date="2019-09-05T14:29:00Z">
        <w:r w:rsidR="00745A9D">
          <w:t>, operating system-agnostic</w:t>
        </w:r>
      </w:ins>
      <w:ins w:id="110" w:author="Derek Houston" w:date="2019-08-29T16:47:00Z">
        <w:r>
          <w:t xml:space="preserve"> </w:t>
        </w:r>
        <w:del w:id="111" w:author="Hannah" w:date="2019-09-05T14:28:00Z">
          <w:r w:rsidDel="00745A9D">
            <w:delText>image</w:delText>
          </w:r>
        </w:del>
      </w:ins>
      <w:ins w:id="112" w:author="Hannah" w:date="2019-09-05T14:28:00Z">
        <w:r w:rsidR="00745A9D">
          <w:t>virtualization</w:t>
        </w:r>
      </w:ins>
      <w:ins w:id="113" w:author="Derek Houston" w:date="2019-08-29T16:47:00Z">
        <w:r>
          <w:t xml:space="preserve"> of the required software </w:t>
        </w:r>
      </w:ins>
      <w:ins w:id="114" w:author="Derek Houston" w:date="2019-08-29T16:48:00Z">
        <w:r>
          <w:t xml:space="preserve">packages (for version control) is provided in a </w:t>
        </w:r>
        <w:del w:id="115" w:author="Hannah" w:date="2019-09-05T14:29:00Z">
          <w:r w:rsidDel="00745A9D">
            <w:delText>s</w:delText>
          </w:r>
        </w:del>
      </w:ins>
      <w:ins w:id="116" w:author="Hannah" w:date="2019-09-05T14:29:00Z">
        <w:r w:rsidR="00745A9D">
          <w:t>S</w:t>
        </w:r>
      </w:ins>
      <w:ins w:id="117" w:author="Derek Houston" w:date="2019-08-29T16:48:00Z">
        <w:r>
          <w:t xml:space="preserve">ingularity container </w:t>
        </w:r>
      </w:ins>
      <w:ins w:id="118" w:author="Derek Houston" w:date="2019-08-29T16:50:00Z">
        <w:r>
          <w:t>(Supplemental File 7)</w:t>
        </w:r>
      </w:ins>
      <w:ins w:id="119" w:author="Derek Houston" w:date="2019-08-29T16:51:00Z">
        <w:r>
          <w:t xml:space="preserve"> </w:t>
        </w:r>
      </w:ins>
      <w:ins w:id="120" w:author="Derek Houston" w:date="2019-08-29T16:48:00Z">
        <w:r>
          <w:t xml:space="preserve">that </w:t>
        </w:r>
      </w:ins>
      <w:ins w:id="121" w:author="Derek Houston" w:date="2019-08-29T16:50:00Z">
        <w:r>
          <w:t>can be installed by either the instructor</w:t>
        </w:r>
      </w:ins>
      <w:ins w:id="122" w:author="Hannah" w:date="2019-09-05T14:28:00Z">
        <w:r w:rsidR="00745A9D">
          <w:t xml:space="preserve"> (with administrative privileges)</w:t>
        </w:r>
      </w:ins>
      <w:ins w:id="123" w:author="Derek Houston" w:date="2019-08-29T16:50:00Z">
        <w:r>
          <w:t xml:space="preserve"> or the institution’s information technology support staff. </w:t>
        </w:r>
      </w:ins>
      <w:ins w:id="124" w:author="Derek Houston" w:date="2019-08-29T16:59:00Z">
        <w:r>
          <w:t xml:space="preserve">As stated </w:t>
        </w:r>
      </w:ins>
      <w:ins w:id="125" w:author="Derek Houston" w:date="2019-08-29T17:00:00Z">
        <w:r>
          <w:t xml:space="preserve">at the end of the introduction, this activity could easily be tailored to other ecosystems proximal to other educational institutions. </w:t>
        </w:r>
      </w:ins>
    </w:p>
    <w:p w14:paraId="00000066" w14:textId="0CA6B9C5" w:rsidR="004E5FF1" w:rsidRDefault="004E5FF1"/>
    <w:p w14:paraId="7331602D" w14:textId="4843A598" w:rsidR="000B446B" w:rsidRDefault="000B446B"/>
    <w:p w14:paraId="66348CD0" w14:textId="77777777" w:rsidR="000B446B" w:rsidRDefault="000B446B"/>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0106CC99"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126"/>
      <w:r>
        <w:lastRenderedPageBreak/>
        <w:t>Figure 2</w:t>
      </w:r>
      <w:commentRangeEnd w:id="126"/>
      <w:r w:rsidR="001B036A">
        <w:rPr>
          <w:rStyle w:val="CommentReference"/>
        </w:rPr>
        <w:commentReference w:id="126"/>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1B186A12" w:rsidR="004E5FF1" w:rsidDel="00F946CC" w:rsidRDefault="00E6237F">
      <w:pPr>
        <w:rPr>
          <w:del w:id="127" w:author="Derek Houston" w:date="2019-08-29T15:41:00Z"/>
        </w:rPr>
      </w:pPr>
      <w:del w:id="128" w:author="Derek Houston" w:date="2019-08-29T15:41:00Z">
        <w:r w:rsidDel="00F946CC">
          <w:lastRenderedPageBreak/>
          <w:delText>Figure 3. Depiction of an oblique plankton tow</w:delText>
        </w:r>
      </w:del>
    </w:p>
    <w:p w14:paraId="00000077" w14:textId="6C707292" w:rsidR="004E5FF1" w:rsidDel="00F946CC" w:rsidRDefault="00E6237F">
      <w:pPr>
        <w:rPr>
          <w:del w:id="129" w:author="Derek Houston" w:date="2019-08-29T15:41:00Z"/>
        </w:rPr>
      </w:pPr>
      <w:del w:id="130" w:author="Derek Houston" w:date="2019-08-29T15:41:00Z">
        <w:r w:rsidDel="00F946CC">
          <w:rPr>
            <w:noProof/>
          </w:rPr>
          <w:drawing>
            <wp:inline distT="0" distB="0" distL="0" distR="0" wp14:anchorId="44F7C2F7" wp14:editId="30E844B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del>
    </w:p>
    <w:p w14:paraId="00000078" w14:textId="344338F6" w:rsidR="004E5FF1" w:rsidRDefault="00E6237F">
      <w:r>
        <w:t xml:space="preserve">Figure </w:t>
      </w:r>
      <w:del w:id="131" w:author="Derek Houston" w:date="2019-08-29T15:41:00Z">
        <w:r w:rsidDel="00F946CC">
          <w:delText>4</w:delText>
        </w:r>
      </w:del>
      <w:ins w:id="132" w:author="Derek Houston" w:date="2019-08-29T15:41:00Z">
        <w:r w:rsidR="00F946CC">
          <w:t>3</w:t>
        </w:r>
      </w:ins>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0743F9" w:rsidRDefault="000743F9">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0743F9" w:rsidRDefault="000743F9">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pPr>
        <w:rPr>
          <w:ins w:id="133" w:author="Derek Houston" w:date="2019-08-29T16:08:00Z"/>
        </w:rPr>
      </w:pPr>
      <w:ins w:id="134" w:author="Derek Houston" w:date="2019-08-29T16:08:00Z">
        <w:r>
          <w:lastRenderedPageBreak/>
          <w:br w:type="page"/>
        </w:r>
      </w:ins>
    </w:p>
    <w:p w14:paraId="0000007E" w14:textId="02EED015" w:rsidR="004E5FF1" w:rsidRDefault="00E6237F">
      <w:del w:id="135" w:author="Derek Houston" w:date="2019-08-29T15:45:00Z">
        <w:r w:rsidDel="00F946CC">
          <w:lastRenderedPageBreak/>
          <w:delText xml:space="preserve">Figure </w:delText>
        </w:r>
      </w:del>
      <w:del w:id="136" w:author="Derek Houston" w:date="2019-08-29T15:41:00Z">
        <w:r w:rsidDel="00F946CC">
          <w:delText>5</w:delText>
        </w:r>
      </w:del>
      <w:ins w:id="137" w:author="Derek Houston" w:date="2019-08-29T15:45:00Z">
        <w:r w:rsidR="00F946CC">
          <w:t>Figure 4</w:t>
        </w:r>
      </w:ins>
      <w:r>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6B731A9D" w:rsidR="004E5FF1" w:rsidRDefault="00E6237F">
      <w:del w:id="138" w:author="Derek Houston" w:date="2019-08-29T15:45:00Z">
        <w:r w:rsidDel="00F946CC">
          <w:delText xml:space="preserve">Figure </w:delText>
        </w:r>
      </w:del>
      <w:del w:id="139" w:author="Derek Houston" w:date="2019-08-29T15:41:00Z">
        <w:r w:rsidDel="00F946CC">
          <w:delText>6</w:delText>
        </w:r>
      </w:del>
      <w:ins w:id="140" w:author="Derek Houston" w:date="2019-08-29T15:45:00Z">
        <w:r w:rsidR="00F946CC">
          <w:t xml:space="preserve">Figure </w:t>
        </w:r>
      </w:ins>
      <w:ins w:id="141" w:author="Derek Houston" w:date="2019-08-29T15:46:00Z">
        <w:r w:rsidR="00F946CC">
          <w:t>5</w:t>
        </w:r>
      </w:ins>
      <w:r>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6ED8A1B4" w:rsidR="004E5FF1" w:rsidRDefault="00E6237F">
      <w:r>
        <w:lastRenderedPageBreak/>
        <w:t xml:space="preserve">Figure </w:t>
      </w:r>
      <w:del w:id="142" w:author="Derek Houston" w:date="2019-08-29T15:42:00Z">
        <w:r w:rsidDel="00F946CC">
          <w:delText>7</w:delText>
        </w:r>
      </w:del>
      <w:ins w:id="143" w:author="Derek Houston" w:date="2019-08-29T15:42:00Z">
        <w:r w:rsidR="00F946CC">
          <w:t>6</w:t>
        </w:r>
      </w:ins>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306D8A6A" w14:textId="77777777" w:rsidR="000743F9" w:rsidRDefault="000743F9">
      <w:pPr>
        <w:pStyle w:val="CommentText"/>
      </w:pPr>
      <w:r>
        <w:rPr>
          <w:rStyle w:val="CommentReference"/>
        </w:rPr>
        <w:annotationRef/>
      </w:r>
      <w:r>
        <w:t>Do you want to highlight college/university?</w:t>
      </w:r>
    </w:p>
    <w:p w14:paraId="13CBA8B4" w14:textId="77777777" w:rsidR="000743F9" w:rsidRDefault="000743F9">
      <w:pPr>
        <w:pStyle w:val="CommentText"/>
      </w:pPr>
    </w:p>
    <w:p w14:paraId="47F6D801" w14:textId="45EB2BC4" w:rsidR="000743F9" w:rsidRDefault="000743F9">
      <w:pPr>
        <w:pStyle w:val="CommentText"/>
      </w:pPr>
      <w:r>
        <w:t xml:space="preserve">DDH: I don’t think so. This should be doable at the university level, obviously, but high school AP biology teachers could likely pull it off as well if they were so inclined. I’d be curious about what everyone else thinks though. This could be placed somewhere in the discussion. Maybe where we say the exercise could be tailored to other systems?  </w:t>
      </w:r>
    </w:p>
  </w:comment>
  <w:comment w:id="6" w:author="Derek Houston" w:date="2019-08-29T17:06:00Z" w:initials="DDH">
    <w:p w14:paraId="7200208D" w14:textId="010869AD" w:rsidR="000743F9" w:rsidRPr="00F946CC" w:rsidRDefault="000743F9">
      <w:pPr>
        <w:pStyle w:val="CommentText"/>
        <w:rPr>
          <w:rFonts w:ascii="Open Sans" w:hAnsi="Open Sans"/>
          <w:color w:val="333333"/>
        </w:rPr>
      </w:pPr>
      <w:r>
        <w:rPr>
          <w:rStyle w:val="CommentReference"/>
        </w:rPr>
        <w:annotationRef/>
      </w:r>
      <w:r>
        <w:t xml:space="preserve">Found this one on Wikipedia but I don’t have access to verify that it does give those ranges (it’s supposed to) – </w:t>
      </w:r>
      <w:proofErr w:type="spellStart"/>
      <w:r>
        <w:t>hahahaha</w:t>
      </w:r>
      <w:proofErr w:type="spellEnd"/>
      <w:r>
        <w:t xml:space="preserve"> research </w:t>
      </w:r>
    </w:p>
    <w:p w14:paraId="5FFF0E7F" w14:textId="36B5A823" w:rsidR="000743F9" w:rsidRDefault="000743F9">
      <w:pPr>
        <w:pStyle w:val="CommentText"/>
      </w:pPr>
      <w:r>
        <w:t xml:space="preserve"> </w:t>
      </w:r>
    </w:p>
    <w:p w14:paraId="108DC1FB" w14:textId="3ACABAFC" w:rsidR="000743F9" w:rsidRDefault="000743F9" w:rsidP="00F946CC">
      <w:pPr>
        <w:rPr>
          <w:rFonts w:ascii="Arial" w:eastAsia="Times New Roman" w:hAnsi="Arial" w:cs="Arial"/>
          <w:color w:val="222222"/>
          <w:sz w:val="19"/>
          <w:szCs w:val="19"/>
          <w:shd w:val="clear" w:color="auto" w:fill="FFFFFF"/>
        </w:rPr>
      </w:pPr>
      <w:r w:rsidRPr="00F946CC">
        <w:rPr>
          <w:rFonts w:ascii="Arial" w:eastAsia="Times New Roman" w:hAnsi="Arial" w:cs="Arial"/>
          <w:color w:val="222222"/>
          <w:sz w:val="19"/>
          <w:szCs w:val="19"/>
          <w:shd w:val="clear" w:color="auto" w:fill="FFFFFF"/>
        </w:rPr>
        <w:t>O'Leary, M. H. (1988). "Carbon Isotopes in Photosynthesis". </w:t>
      </w:r>
      <w:proofErr w:type="spellStart"/>
      <w:r w:rsidRPr="00F946CC">
        <w:rPr>
          <w:rFonts w:ascii="Arial" w:eastAsia="Times New Roman" w:hAnsi="Arial" w:cs="Arial"/>
          <w:i/>
          <w:iCs/>
          <w:color w:val="222222"/>
          <w:sz w:val="19"/>
          <w:szCs w:val="19"/>
          <w:shd w:val="clear" w:color="auto" w:fill="FFFFFF"/>
        </w:rPr>
        <w:t>BioScience</w:t>
      </w:r>
      <w:proofErr w:type="spellEnd"/>
      <w:r w:rsidRPr="00F946CC">
        <w:rPr>
          <w:rFonts w:ascii="Arial" w:eastAsia="Times New Roman" w:hAnsi="Arial" w:cs="Arial"/>
          <w:color w:val="222222"/>
          <w:sz w:val="19"/>
          <w:szCs w:val="19"/>
          <w:shd w:val="clear" w:color="auto" w:fill="FFFFFF"/>
        </w:rPr>
        <w:t>. </w:t>
      </w:r>
      <w:r w:rsidRPr="00F946CC">
        <w:rPr>
          <w:rFonts w:ascii="Arial" w:eastAsia="Times New Roman" w:hAnsi="Arial" w:cs="Arial"/>
          <w:b/>
          <w:bCs/>
          <w:color w:val="222222"/>
          <w:sz w:val="19"/>
          <w:szCs w:val="19"/>
          <w:shd w:val="clear" w:color="auto" w:fill="FFFFFF"/>
        </w:rPr>
        <w:t>38</w:t>
      </w:r>
      <w:r w:rsidRPr="00F946CC">
        <w:rPr>
          <w:rFonts w:ascii="Arial" w:eastAsia="Times New Roman" w:hAnsi="Arial" w:cs="Arial"/>
          <w:color w:val="222222"/>
          <w:sz w:val="19"/>
          <w:szCs w:val="19"/>
          <w:shd w:val="clear" w:color="auto" w:fill="FFFFFF"/>
        </w:rPr>
        <w:t> (5): 328–336. </w:t>
      </w:r>
      <w:hyperlink r:id="rId1" w:tooltip="Digital object identifier" w:history="1">
        <w:r w:rsidRPr="00F946CC">
          <w:rPr>
            <w:rFonts w:ascii="Arial" w:eastAsia="Times New Roman" w:hAnsi="Arial" w:cs="Arial"/>
            <w:color w:val="0B0080"/>
            <w:sz w:val="19"/>
            <w:szCs w:val="19"/>
            <w:u w:val="single"/>
            <w:shd w:val="clear" w:color="auto" w:fill="FFFFFF"/>
          </w:rPr>
          <w:t>doi</w:t>
        </w:r>
      </w:hyperlink>
      <w:r w:rsidRPr="00F946CC">
        <w:rPr>
          <w:rFonts w:ascii="Arial" w:eastAsia="Times New Roman" w:hAnsi="Arial" w:cs="Arial"/>
          <w:color w:val="222222"/>
          <w:sz w:val="19"/>
          <w:szCs w:val="19"/>
          <w:shd w:val="clear" w:color="auto" w:fill="FFFFFF"/>
        </w:rPr>
        <w:t>:</w:t>
      </w:r>
      <w:hyperlink r:id="rId2" w:history="1">
        <w:r w:rsidRPr="00F946CC">
          <w:rPr>
            <w:rFonts w:ascii="Arial" w:eastAsia="Times New Roman" w:hAnsi="Arial" w:cs="Arial"/>
            <w:color w:val="663366"/>
            <w:sz w:val="19"/>
            <w:szCs w:val="19"/>
            <w:u w:val="single"/>
          </w:rPr>
          <w:t>10.2307/1310735</w:t>
        </w:r>
      </w:hyperlink>
      <w:r w:rsidRPr="00F946CC">
        <w:rPr>
          <w:rFonts w:ascii="Arial" w:eastAsia="Times New Roman" w:hAnsi="Arial" w:cs="Arial"/>
          <w:color w:val="222222"/>
          <w:sz w:val="19"/>
          <w:szCs w:val="19"/>
          <w:shd w:val="clear" w:color="auto" w:fill="FFFFFF"/>
        </w:rPr>
        <w:t>. </w:t>
      </w:r>
      <w:hyperlink r:id="rId3" w:tooltip="JSTOR" w:history="1">
        <w:r w:rsidRPr="00F946CC">
          <w:rPr>
            <w:rFonts w:ascii="Arial" w:eastAsia="Times New Roman" w:hAnsi="Arial" w:cs="Arial"/>
            <w:color w:val="0B0080"/>
            <w:sz w:val="19"/>
            <w:szCs w:val="19"/>
            <w:u w:val="single"/>
            <w:shd w:val="clear" w:color="auto" w:fill="FFFFFF"/>
          </w:rPr>
          <w:t>JSTOR</w:t>
        </w:r>
      </w:hyperlink>
      <w:r w:rsidRPr="00F946CC">
        <w:rPr>
          <w:rFonts w:ascii="Arial" w:eastAsia="Times New Roman" w:hAnsi="Arial" w:cs="Arial"/>
          <w:color w:val="222222"/>
          <w:sz w:val="19"/>
          <w:szCs w:val="19"/>
          <w:shd w:val="clear" w:color="auto" w:fill="FFFFFF"/>
        </w:rPr>
        <w:t> </w:t>
      </w:r>
      <w:hyperlink r:id="rId4" w:history="1">
        <w:r w:rsidRPr="00F946CC">
          <w:rPr>
            <w:rFonts w:ascii="Arial" w:eastAsia="Times New Roman" w:hAnsi="Arial" w:cs="Arial"/>
            <w:color w:val="663366"/>
            <w:sz w:val="19"/>
            <w:szCs w:val="19"/>
            <w:u w:val="single"/>
          </w:rPr>
          <w:t>1310735</w:t>
        </w:r>
      </w:hyperlink>
      <w:r w:rsidRPr="00F946CC">
        <w:rPr>
          <w:rFonts w:ascii="Arial" w:eastAsia="Times New Roman" w:hAnsi="Arial" w:cs="Arial"/>
          <w:color w:val="222222"/>
          <w:sz w:val="19"/>
          <w:szCs w:val="19"/>
          <w:shd w:val="clear" w:color="auto" w:fill="FFFFFF"/>
        </w:rPr>
        <w:t>.</w:t>
      </w:r>
    </w:p>
    <w:p w14:paraId="0E7424AD" w14:textId="18AFB899" w:rsidR="000743F9" w:rsidRDefault="000743F9" w:rsidP="00F946CC">
      <w:pPr>
        <w:rPr>
          <w:rFonts w:ascii="Arial" w:eastAsia="Times New Roman" w:hAnsi="Arial" w:cs="Arial"/>
          <w:color w:val="222222"/>
          <w:sz w:val="19"/>
          <w:szCs w:val="19"/>
          <w:shd w:val="clear" w:color="auto" w:fill="FFFFFF"/>
        </w:rPr>
      </w:pPr>
    </w:p>
    <w:p w14:paraId="28497E74" w14:textId="5EDA82FB" w:rsidR="000743F9" w:rsidRDefault="000743F9" w:rsidP="00F946CC">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Other possible papers to cite?</w:t>
      </w:r>
    </w:p>
    <w:p w14:paraId="37F6269E" w14:textId="77777777" w:rsidR="000743F9" w:rsidRDefault="000743F9" w:rsidP="00F946CC">
      <w:pPr>
        <w:pStyle w:val="CommentText"/>
      </w:pPr>
    </w:p>
    <w:p w14:paraId="793446EC" w14:textId="77777777" w:rsidR="000743F9" w:rsidRDefault="000743F9" w:rsidP="00F946CC">
      <w:pPr>
        <w:pStyle w:val="Heading1"/>
        <w:shd w:val="clear" w:color="auto" w:fill="FFFFFF"/>
        <w:rPr>
          <w:rFonts w:ascii="Open Sans" w:hAnsi="Open Sans"/>
          <w:color w:val="000000"/>
        </w:rPr>
      </w:pPr>
      <w:r>
        <w:rPr>
          <w:rFonts w:ascii="Open Sans" w:hAnsi="Open Sans"/>
          <w:color w:val="000000"/>
        </w:rPr>
        <w:t>Carbon isotope compositions of terrestrial C3 plants as indicators of (paleo)ecology and (paleo)climate</w:t>
      </w:r>
    </w:p>
    <w:p w14:paraId="6591CF88" w14:textId="77777777" w:rsidR="000743F9" w:rsidRDefault="000743F9" w:rsidP="00F946CC">
      <w:pPr>
        <w:shd w:val="clear" w:color="auto" w:fill="FFFFFF"/>
        <w:rPr>
          <w:rFonts w:ascii="Open Sans" w:hAnsi="Open Sans"/>
          <w:color w:val="333333"/>
          <w:sz w:val="23"/>
          <w:szCs w:val="23"/>
        </w:rPr>
      </w:pPr>
      <w:r>
        <w:rPr>
          <w:rStyle w:val="highwire-citation-author"/>
          <w:rFonts w:ascii="Open Sans" w:hAnsi="Open Sans"/>
          <w:color w:val="333333"/>
          <w:sz w:val="23"/>
          <w:szCs w:val="23"/>
        </w:rPr>
        <w:t>Matthew J. Kohn</w:t>
      </w:r>
    </w:p>
    <w:p w14:paraId="3CE8EE2D" w14:textId="3E2496EF" w:rsidR="000743F9" w:rsidRDefault="000743F9" w:rsidP="00F946CC">
      <w:pPr>
        <w:rPr>
          <w:rStyle w:val="highwire-cite-metadata-doi"/>
          <w:rFonts w:ascii="Open Sans" w:hAnsi="Open Sans"/>
          <w:color w:val="333333"/>
        </w:rPr>
      </w:pPr>
      <w:r>
        <w:rPr>
          <w:rStyle w:val="highwire-cite-metadata-journal"/>
          <w:rFonts w:ascii="Open Sans" w:hAnsi="Open Sans"/>
          <w:color w:val="333333"/>
        </w:rPr>
        <w:t>PNAS </w:t>
      </w:r>
      <w:r>
        <w:rPr>
          <w:rStyle w:val="highwire-cite-metadata-date"/>
          <w:rFonts w:ascii="Open Sans" w:hAnsi="Open Sans"/>
          <w:color w:val="333333"/>
        </w:rPr>
        <w:t>November 16, 2010 </w:t>
      </w:r>
      <w:r>
        <w:rPr>
          <w:rStyle w:val="highwire-cite-metadata-volume"/>
          <w:rFonts w:ascii="Open Sans" w:hAnsi="Open Sans"/>
          <w:color w:val="333333"/>
        </w:rPr>
        <w:t>107 </w:t>
      </w:r>
      <w:r>
        <w:rPr>
          <w:rStyle w:val="highwire-cite-metadata-issue"/>
          <w:rFonts w:ascii="Open Sans" w:hAnsi="Open Sans"/>
          <w:color w:val="333333"/>
        </w:rPr>
        <w:t>(46) </w:t>
      </w:r>
      <w:r>
        <w:rPr>
          <w:rStyle w:val="highwire-cite-metadata-pages"/>
          <w:rFonts w:ascii="Open Sans" w:hAnsi="Open Sans"/>
          <w:color w:val="333333"/>
        </w:rPr>
        <w:t>19691-19695; </w:t>
      </w:r>
      <w:hyperlink r:id="rId5" w:history="1">
        <w:r>
          <w:rPr>
            <w:rStyle w:val="Hyperlink"/>
            <w:rFonts w:ascii="Open Sans" w:hAnsi="Open Sans"/>
            <w:color w:val="005A96"/>
          </w:rPr>
          <w:t>https://doi.org/10.1073/pnas.1004933107</w:t>
        </w:r>
      </w:hyperlink>
    </w:p>
    <w:p w14:paraId="1CBF2AEA" w14:textId="6CDE0F8C" w:rsidR="000743F9" w:rsidRDefault="000743F9" w:rsidP="00F946CC">
      <w:pPr>
        <w:rPr>
          <w:rStyle w:val="highwire-cite-metadata-doi"/>
          <w:rFonts w:ascii="Open Sans" w:hAnsi="Open Sans"/>
          <w:color w:val="333333"/>
        </w:rPr>
      </w:pPr>
    </w:p>
    <w:p w14:paraId="46D614CF" w14:textId="77777777" w:rsidR="000743F9" w:rsidRDefault="000743F9" w:rsidP="00F946CC">
      <w:pPr>
        <w:pStyle w:val="NormalWeb"/>
        <w:shd w:val="clear" w:color="auto" w:fill="FCFCFC"/>
        <w:spacing w:before="0" w:beforeAutospacing="0" w:after="0" w:afterAutospacing="0"/>
        <w:rPr>
          <w:rFonts w:ascii="Source Sans Pro" w:hAnsi="Source Sans Pro"/>
          <w:color w:val="333333"/>
          <w:spacing w:val="4"/>
          <w:sz w:val="21"/>
          <w:szCs w:val="21"/>
        </w:rPr>
      </w:pPr>
      <w:hyperlink r:id="rId6" w:tooltip="Science in China Series D: Earth Sciences" w:history="1">
        <w:r>
          <w:rPr>
            <w:rStyle w:val="journaltitle"/>
            <w:rFonts w:ascii="Source Sans Pro" w:hAnsi="Source Sans Pro"/>
            <w:color w:val="4500A7"/>
            <w:spacing w:val="4"/>
            <w:sz w:val="21"/>
            <w:szCs w:val="21"/>
            <w:u w:val="single"/>
          </w:rPr>
          <w:t>Science in China Series D: Earth Sciences</w:t>
        </w:r>
      </w:hyperlink>
    </w:p>
    <w:p w14:paraId="1DE922BE" w14:textId="7D3E2FB5" w:rsidR="000743F9" w:rsidRDefault="000743F9" w:rsidP="00F946CC">
      <w:pPr>
        <w:pStyle w:val="icon--meta-keyline"/>
        <w:shd w:val="clear" w:color="auto" w:fill="FCFCFC"/>
        <w:spacing w:before="0" w:beforeAutospacing="0" w:after="0" w:afterAutospacing="0"/>
        <w:rPr>
          <w:rFonts w:ascii="Source Sans Pro" w:hAnsi="Source Sans Pro"/>
          <w:color w:val="333333"/>
          <w:spacing w:val="4"/>
          <w:sz w:val="21"/>
          <w:szCs w:val="21"/>
        </w:rPr>
      </w:pPr>
      <w:r>
        <w:rPr>
          <w:rStyle w:val="articlecitationyear"/>
          <w:rFonts w:ascii="Source Sans Pro" w:hAnsi="Source Sans Pro"/>
          <w:color w:val="333333"/>
          <w:spacing w:val="4"/>
          <w:sz w:val="21"/>
          <w:szCs w:val="21"/>
        </w:rPr>
        <w:t>November 2009, </w:t>
      </w:r>
      <w:r>
        <w:rPr>
          <w:rStyle w:val="articlecitationvolume"/>
          <w:rFonts w:ascii="Source Sans Pro" w:hAnsi="Source Sans Pro"/>
          <w:color w:val="333333"/>
          <w:spacing w:val="4"/>
          <w:sz w:val="21"/>
          <w:szCs w:val="21"/>
        </w:rPr>
        <w:t>Volume 52, </w:t>
      </w:r>
      <w:hyperlink r:id="rId7" w:history="1">
        <w:r>
          <w:rPr>
            <w:rStyle w:val="Hyperlink"/>
            <w:rFonts w:ascii="Source Sans Pro" w:hAnsi="Source Sans Pro"/>
            <w:color w:val="4500A7"/>
            <w:spacing w:val="4"/>
            <w:sz w:val="21"/>
            <w:szCs w:val="21"/>
          </w:rPr>
          <w:t>Issue 11</w:t>
        </w:r>
      </w:hyperlink>
      <w:r>
        <w:rPr>
          <w:rFonts w:ascii="Source Sans Pro" w:hAnsi="Source Sans Pro"/>
          <w:color w:val="333333"/>
          <w:spacing w:val="4"/>
          <w:sz w:val="21"/>
          <w:szCs w:val="21"/>
        </w:rPr>
        <w:t>, </w:t>
      </w:r>
      <w:r>
        <w:rPr>
          <w:rStyle w:val="articlecitationpages"/>
          <w:rFonts w:ascii="Source Sans Pro" w:hAnsi="Source Sans Pro"/>
          <w:color w:val="333333"/>
          <w:spacing w:val="4"/>
          <w:sz w:val="21"/>
          <w:szCs w:val="21"/>
        </w:rPr>
        <w:t>pp 1714–1723</w:t>
      </w:r>
      <w:r>
        <w:rPr>
          <w:rFonts w:ascii="Source Sans Pro" w:hAnsi="Source Sans Pro"/>
          <w:color w:val="333333"/>
          <w:spacing w:val="4"/>
          <w:sz w:val="21"/>
          <w:szCs w:val="21"/>
        </w:rPr>
        <w:t xml:space="preserve"> </w:t>
      </w:r>
    </w:p>
    <w:p w14:paraId="13E688D3" w14:textId="77777777" w:rsidR="000743F9" w:rsidRDefault="000743F9" w:rsidP="00F946CC">
      <w:pPr>
        <w:pStyle w:val="Heading1"/>
        <w:shd w:val="clear" w:color="auto" w:fill="FCFCFC"/>
        <w:spacing w:before="0" w:beforeAutospacing="0" w:after="120" w:afterAutospacing="0"/>
        <w:rPr>
          <w:rFonts w:ascii="Georgia" w:hAnsi="Georgia"/>
          <w:b w:val="0"/>
          <w:bCs w:val="0"/>
          <w:color w:val="333333"/>
          <w:spacing w:val="2"/>
          <w:lang w:val="en"/>
        </w:rPr>
      </w:pPr>
      <w:r>
        <w:rPr>
          <w:rFonts w:ascii="Georgia" w:hAnsi="Georgia"/>
          <w:b w:val="0"/>
          <w:bCs w:val="0"/>
          <w:color w:val="333333"/>
          <w:spacing w:val="2"/>
          <w:lang w:val="en"/>
        </w:rPr>
        <w:t>Variations in carbon isotope ratios of C</w:t>
      </w:r>
      <w:r>
        <w:rPr>
          <w:rFonts w:ascii="Georgia" w:hAnsi="Georgia"/>
          <w:b w:val="0"/>
          <w:bCs w:val="0"/>
          <w:color w:val="333333"/>
          <w:spacing w:val="2"/>
          <w:sz w:val="32"/>
          <w:szCs w:val="32"/>
          <w:vertAlign w:val="subscript"/>
          <w:lang w:val="en"/>
        </w:rPr>
        <w:t>3</w:t>
      </w:r>
      <w:r>
        <w:rPr>
          <w:rFonts w:ascii="Georgia" w:hAnsi="Georgia"/>
          <w:b w:val="0"/>
          <w:bCs w:val="0"/>
          <w:color w:val="333333"/>
          <w:spacing w:val="2"/>
          <w:lang w:val="en"/>
        </w:rPr>
        <w:t> plants and distribution of C</w:t>
      </w:r>
      <w:r>
        <w:rPr>
          <w:rFonts w:ascii="Georgia" w:hAnsi="Georgia"/>
          <w:b w:val="0"/>
          <w:bCs w:val="0"/>
          <w:color w:val="333333"/>
          <w:spacing w:val="2"/>
          <w:sz w:val="32"/>
          <w:szCs w:val="32"/>
          <w:vertAlign w:val="subscript"/>
          <w:lang w:val="en"/>
        </w:rPr>
        <w:t>4</w:t>
      </w:r>
      <w:r>
        <w:rPr>
          <w:rFonts w:ascii="Georgia" w:hAnsi="Georgia"/>
          <w:b w:val="0"/>
          <w:bCs w:val="0"/>
          <w:color w:val="333333"/>
          <w:spacing w:val="2"/>
          <w:lang w:val="en"/>
        </w:rPr>
        <w:t xml:space="preserve"> plants along an altitudinal transect on the eastern slope of Mount </w:t>
      </w:r>
      <w:proofErr w:type="spellStart"/>
      <w:r>
        <w:rPr>
          <w:rFonts w:ascii="Georgia" w:hAnsi="Georgia"/>
          <w:b w:val="0"/>
          <w:bCs w:val="0"/>
          <w:color w:val="333333"/>
          <w:spacing w:val="2"/>
          <w:lang w:val="en"/>
        </w:rPr>
        <w:t>Gongga</w:t>
      </w:r>
      <w:proofErr w:type="spellEnd"/>
    </w:p>
    <w:p w14:paraId="1787988D" w14:textId="0E7A4BDF" w:rsidR="000743F9" w:rsidRDefault="000743F9" w:rsidP="00F946CC">
      <w:pPr>
        <w:pStyle w:val="u-mb-2"/>
        <w:numPr>
          <w:ilvl w:val="0"/>
          <w:numId w:val="3"/>
        </w:numPr>
        <w:shd w:val="clear" w:color="auto" w:fill="FCFCFC"/>
        <w:spacing w:before="0" w:beforeAutospacing="0"/>
        <w:ind w:left="0"/>
        <w:textAlignment w:val="center"/>
        <w:rPr>
          <w:rFonts w:ascii="Source Sans Pro" w:hAnsi="Source Sans Pro"/>
          <w:color w:val="333333"/>
          <w:sz w:val="21"/>
          <w:szCs w:val="21"/>
        </w:rPr>
      </w:pPr>
      <w:r>
        <w:rPr>
          <w:rFonts w:ascii="Source Sans Pro" w:hAnsi="Source Sans Pro"/>
          <w:color w:val="333333"/>
          <w:sz w:val="21"/>
          <w:szCs w:val="21"/>
        </w:rPr>
        <w:t xml:space="preserve">Li et al. </w:t>
      </w:r>
    </w:p>
    <w:p w14:paraId="04BD680E" w14:textId="714DA3D8" w:rsidR="000743F9" w:rsidRDefault="000743F9" w:rsidP="00F946CC">
      <w:pPr>
        <w:pStyle w:val="u-mb-2"/>
        <w:shd w:val="clear" w:color="auto" w:fill="FCFCFC"/>
        <w:spacing w:before="0" w:beforeAutospacing="0"/>
        <w:textAlignment w:val="center"/>
        <w:rPr>
          <w:rFonts w:ascii="Source Sans Pro" w:hAnsi="Source Sans Pro"/>
          <w:color w:val="333333"/>
          <w:sz w:val="21"/>
          <w:szCs w:val="21"/>
        </w:rPr>
      </w:pPr>
    </w:p>
    <w:p w14:paraId="4A938F9A" w14:textId="77777777" w:rsidR="000743F9" w:rsidRDefault="000743F9" w:rsidP="00F946CC">
      <w:pPr>
        <w:pStyle w:val="u-mb-2"/>
        <w:shd w:val="clear" w:color="auto" w:fill="FCFCFC"/>
        <w:spacing w:before="0" w:beforeAutospacing="0"/>
        <w:textAlignment w:val="center"/>
        <w:rPr>
          <w:rFonts w:ascii="Source Sans Pro" w:hAnsi="Source Sans Pro"/>
          <w:color w:val="333333"/>
          <w:sz w:val="21"/>
          <w:szCs w:val="21"/>
        </w:rPr>
      </w:pPr>
    </w:p>
    <w:p w14:paraId="1E076513" w14:textId="77777777" w:rsidR="000743F9" w:rsidRPr="00F946CC" w:rsidRDefault="000743F9" w:rsidP="00F946CC">
      <w:pPr>
        <w:rPr>
          <w:rFonts w:ascii="Times New Roman" w:eastAsia="Times New Roman" w:hAnsi="Times New Roman" w:cs="Times New Roman"/>
        </w:rPr>
      </w:pPr>
    </w:p>
    <w:p w14:paraId="1522DD9B" w14:textId="135C88F6" w:rsidR="000743F9" w:rsidRDefault="000743F9">
      <w:pPr>
        <w:pStyle w:val="CommentText"/>
      </w:pPr>
    </w:p>
  </w:comment>
  <w:comment w:id="7" w:author="Hannah" w:date="2019-09-05T13:58:00Z" w:initials="HMC">
    <w:p w14:paraId="0172B95A" w14:textId="4DF417E5" w:rsidR="000743F9" w:rsidRDefault="000743F9">
      <w:pPr>
        <w:pStyle w:val="CommentText"/>
      </w:pPr>
      <w:r>
        <w:rPr>
          <w:rStyle w:val="CommentReference"/>
        </w:rPr>
        <w:annotationRef/>
      </w:r>
      <w:r>
        <w:t>I know (and have) the first two papers. The O’Leary paper is hugely influential</w:t>
      </w:r>
      <w:r w:rsidR="00D22CC5">
        <w:t>, and</w:t>
      </w:r>
      <w:r>
        <w:t xml:space="preserve"> </w:t>
      </w:r>
      <w:r w:rsidR="00E90B41">
        <w:t xml:space="preserve">gives -10 to -29 </w:t>
      </w:r>
      <w:proofErr w:type="spellStart"/>
      <w:r w:rsidR="00E90B41">
        <w:t>permil</w:t>
      </w:r>
      <w:proofErr w:type="spellEnd"/>
      <w:r>
        <w:t xml:space="preserve">. I’ve updated the citation and references. Kohn is a great paper, but less applicable here. The third I don’t know. O’Leary is plenty.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7" w:author="Derek Houston" w:date="2019-07-25T17:26:00Z" w:initials="DDH">
    <w:p w14:paraId="76E58B49" w14:textId="301CD1C2" w:rsidR="000743F9" w:rsidRDefault="000743F9">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58" w:author="Wanamaker, Alan D [GE AT]" w:date="2019-08-15T10:39:00Z" w:initials="WAD[A">
    <w:p w14:paraId="6949814E" w14:textId="77777777" w:rsidR="000743F9" w:rsidRDefault="000743F9">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0743F9" w:rsidRDefault="000743F9">
      <w:pPr>
        <w:pStyle w:val="CommentText"/>
      </w:pPr>
    </w:p>
    <w:p w14:paraId="688BECE2" w14:textId="2F2B6D29" w:rsidR="000743F9" w:rsidRDefault="000743F9">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65" w:author="Hannah" w:date="2019-08-20T18:37:00Z" w:initials="HMC">
    <w:p w14:paraId="0975180F" w14:textId="5CDE28B0" w:rsidR="000743F9" w:rsidRDefault="000743F9">
      <w:pPr>
        <w:pStyle w:val="CommentText"/>
      </w:pPr>
      <w:r>
        <w:rPr>
          <w:rStyle w:val="CommentReference"/>
        </w:rPr>
        <w:annotationRef/>
      </w:r>
      <w:r>
        <w:t>This section needs more citations, but I want to see if you like the direction I’ve headed first. Likewise, I’ll add that piece to the intro once you have a chance to read this.</w:t>
      </w:r>
    </w:p>
  </w:comment>
  <w:comment w:id="69" w:author="Hannah" w:date="2019-08-20T17:32:00Z" w:initials="HMC">
    <w:p w14:paraId="7C493DC7" w14:textId="77777777" w:rsidR="000743F9" w:rsidRDefault="000743F9">
      <w:pPr>
        <w:pStyle w:val="CommentText"/>
      </w:pPr>
      <w:r>
        <w:rPr>
          <w:rStyle w:val="CommentReference"/>
        </w:rPr>
        <w:annotationRef/>
      </w:r>
      <w:r>
        <w:t>I have a request for the full article in but just have an abstract for now. The citation is:</w:t>
      </w:r>
    </w:p>
    <w:p w14:paraId="1F6D9EB9" w14:textId="002EB7DD" w:rsidR="000743F9" w:rsidRDefault="000743F9">
      <w:pPr>
        <w:pStyle w:val="CommentText"/>
      </w:pPr>
      <w:r>
        <w:rPr>
          <w:rFonts w:ascii="Arial" w:hAnsi="Arial" w:cs="Arial"/>
          <w:color w:val="222222"/>
          <w:sz w:val="20"/>
          <w:szCs w:val="20"/>
          <w:shd w:val="clear" w:color="auto" w:fill="FFFFFF"/>
        </w:rPr>
        <w:t>DeNiro, M. J., &amp; Epstein, S. (1976). You are what you eat (plus a few ‰): the carbon isotope cycle in food chains. </w:t>
      </w:r>
      <w:r>
        <w:rPr>
          <w:rFonts w:ascii="Arial" w:hAnsi="Arial" w:cs="Arial"/>
          <w:i/>
          <w:iCs/>
          <w:color w:val="222222"/>
          <w:sz w:val="20"/>
          <w:szCs w:val="20"/>
          <w:shd w:val="clear" w:color="auto" w:fill="FFFFFF"/>
        </w:rPr>
        <w:t>Geological Society of America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 834.</w:t>
      </w:r>
    </w:p>
  </w:comment>
  <w:comment w:id="70" w:author="Hannah" w:date="2019-09-05T14:25:00Z" w:initials="HMC">
    <w:p w14:paraId="66B78152" w14:textId="1F2C1CD8" w:rsidR="00745A9D" w:rsidRDefault="00745A9D">
      <w:pPr>
        <w:pStyle w:val="CommentText"/>
      </w:pPr>
      <w:r>
        <w:rPr>
          <w:rStyle w:val="CommentReference"/>
        </w:rPr>
        <w:annotationRef/>
      </w:r>
      <w:r>
        <w:t>I got the full article (</w:t>
      </w:r>
      <w:r w:rsidR="001A1F4D">
        <w:t>just</w:t>
      </w:r>
      <w:r>
        <w:t xml:space="preserve"> a long abstract) and this citation is correct.</w:t>
      </w:r>
    </w:p>
  </w:comment>
  <w:comment w:id="126" w:author="Derek Houston" w:date="2019-07-26T14:32:00Z" w:initials="DDH">
    <w:p w14:paraId="28221FA3" w14:textId="37AD80BB" w:rsidR="000743F9" w:rsidRDefault="000743F9">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522DD9B" w15:done="0"/>
  <w15:commentEx w15:paraId="0172B95A" w15:paraIdParent="1522DD9B" w15:done="0"/>
  <w15:commentEx w15:paraId="76E58B49" w15:done="0"/>
  <w15:commentEx w15:paraId="688BECE2" w15:done="0"/>
  <w15:commentEx w15:paraId="0975180F" w15:done="0"/>
  <w15:commentEx w15:paraId="1F6D9EB9" w15:done="0"/>
  <w15:commentEx w15:paraId="66B78152" w15:paraIdParent="1F6D9EB9" w15:done="0"/>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522DD9B" w16cid:durableId="211284AD"/>
  <w16cid:commentId w16cid:paraId="0172B95A" w16cid:durableId="211B9302"/>
  <w16cid:commentId w16cid:paraId="76E58B49" w16cid:durableId="20E464AA"/>
  <w16cid:commentId w16cid:paraId="688BECE2" w16cid:durableId="20FFB4E4"/>
  <w16cid:commentId w16cid:paraId="0975180F" w16cid:durableId="2106BC80"/>
  <w16cid:commentId w16cid:paraId="1F6D9EB9" w16cid:durableId="2106AD34"/>
  <w16cid:commentId w16cid:paraId="66B78152" w16cid:durableId="211B9945"/>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390CB" w14:textId="77777777" w:rsidR="005104C8" w:rsidRDefault="005104C8" w:rsidP="008106CE">
      <w:r>
        <w:separator/>
      </w:r>
    </w:p>
  </w:endnote>
  <w:endnote w:type="continuationSeparator" w:id="0">
    <w:p w14:paraId="19731427" w14:textId="77777777" w:rsidR="005104C8" w:rsidRDefault="005104C8"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0743F9" w:rsidRDefault="000743F9"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0743F9" w:rsidRDefault="000743F9"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0743F9" w:rsidRDefault="000743F9"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0743F9" w:rsidRDefault="000743F9"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8D3332" w14:textId="77777777" w:rsidR="005104C8" w:rsidRDefault="005104C8" w:rsidP="008106CE">
      <w:r>
        <w:separator/>
      </w:r>
    </w:p>
  </w:footnote>
  <w:footnote w:type="continuationSeparator" w:id="0">
    <w:p w14:paraId="3A7B5843" w14:textId="77777777" w:rsidR="005104C8" w:rsidRDefault="005104C8"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Hannah">
    <w15:presenceInfo w15:providerId="None" w15:userId="Hannah"/>
  </w15:person>
  <w15:person w15:author="Derek Houston">
    <w15:presenceInfo w15:providerId="None" w15:userId="Derek Hous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37EA"/>
    <w:rsid w:val="0006505D"/>
    <w:rsid w:val="00073CB6"/>
    <w:rsid w:val="000743F9"/>
    <w:rsid w:val="000B446B"/>
    <w:rsid w:val="001016FB"/>
    <w:rsid w:val="001136EC"/>
    <w:rsid w:val="001406B3"/>
    <w:rsid w:val="001719B1"/>
    <w:rsid w:val="001A1F4D"/>
    <w:rsid w:val="001B036A"/>
    <w:rsid w:val="002752AC"/>
    <w:rsid w:val="002C0EB9"/>
    <w:rsid w:val="00317A7F"/>
    <w:rsid w:val="003264B6"/>
    <w:rsid w:val="003364F9"/>
    <w:rsid w:val="00337836"/>
    <w:rsid w:val="003F6C2F"/>
    <w:rsid w:val="0041344F"/>
    <w:rsid w:val="0044205D"/>
    <w:rsid w:val="004E5FF1"/>
    <w:rsid w:val="0050480D"/>
    <w:rsid w:val="005104C8"/>
    <w:rsid w:val="00545AF5"/>
    <w:rsid w:val="00561899"/>
    <w:rsid w:val="0057145C"/>
    <w:rsid w:val="00585A35"/>
    <w:rsid w:val="005E1F53"/>
    <w:rsid w:val="005F3ABB"/>
    <w:rsid w:val="005F59C6"/>
    <w:rsid w:val="00602B77"/>
    <w:rsid w:val="00610383"/>
    <w:rsid w:val="0062662B"/>
    <w:rsid w:val="006756E3"/>
    <w:rsid w:val="00692BA1"/>
    <w:rsid w:val="006B320F"/>
    <w:rsid w:val="006B45B3"/>
    <w:rsid w:val="006D0EBB"/>
    <w:rsid w:val="006E35CC"/>
    <w:rsid w:val="006E5427"/>
    <w:rsid w:val="00705C08"/>
    <w:rsid w:val="00744466"/>
    <w:rsid w:val="00745A9D"/>
    <w:rsid w:val="007510C2"/>
    <w:rsid w:val="00776223"/>
    <w:rsid w:val="008106CE"/>
    <w:rsid w:val="00857796"/>
    <w:rsid w:val="0091446C"/>
    <w:rsid w:val="0093633E"/>
    <w:rsid w:val="00942430"/>
    <w:rsid w:val="009972DF"/>
    <w:rsid w:val="00A71A4A"/>
    <w:rsid w:val="00A80E47"/>
    <w:rsid w:val="00AB6337"/>
    <w:rsid w:val="00AD3582"/>
    <w:rsid w:val="00AE0242"/>
    <w:rsid w:val="00AE329B"/>
    <w:rsid w:val="00B0088C"/>
    <w:rsid w:val="00B23610"/>
    <w:rsid w:val="00B24C68"/>
    <w:rsid w:val="00B318A1"/>
    <w:rsid w:val="00C111F7"/>
    <w:rsid w:val="00C347E5"/>
    <w:rsid w:val="00C64638"/>
    <w:rsid w:val="00C6486D"/>
    <w:rsid w:val="00CF1120"/>
    <w:rsid w:val="00CF198F"/>
    <w:rsid w:val="00D22CC5"/>
    <w:rsid w:val="00D417F0"/>
    <w:rsid w:val="00DD539B"/>
    <w:rsid w:val="00DF1258"/>
    <w:rsid w:val="00E31066"/>
    <w:rsid w:val="00E37250"/>
    <w:rsid w:val="00E6237F"/>
    <w:rsid w:val="00E76A39"/>
    <w:rsid w:val="00E90B41"/>
    <w:rsid w:val="00EF273B"/>
    <w:rsid w:val="00F05A12"/>
    <w:rsid w:val="00F41473"/>
    <w:rsid w:val="00F469C1"/>
    <w:rsid w:val="00F4725A"/>
    <w:rsid w:val="00F94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en.wikipedia.org/wiki/JSTOR" TargetMode="External"/><Relationship Id="rId7" Type="http://schemas.openxmlformats.org/officeDocument/2006/relationships/hyperlink" Target="https://link.springer.com/journal/11430/52/11/page/1" TargetMode="External"/><Relationship Id="rId2" Type="http://schemas.openxmlformats.org/officeDocument/2006/relationships/hyperlink" Target="https://doi.org/10.2307%2F1310735" TargetMode="External"/><Relationship Id="rId1" Type="http://schemas.openxmlformats.org/officeDocument/2006/relationships/hyperlink" Target="https://en.wikipedia.org/wiki/Digital_object_identifier" TargetMode="External"/><Relationship Id="rId6" Type="http://schemas.openxmlformats.org/officeDocument/2006/relationships/hyperlink" Target="https://link.springer.com/journal/11430" TargetMode="External"/><Relationship Id="rId5" Type="http://schemas.openxmlformats.org/officeDocument/2006/relationships/hyperlink" Target="https://doi.org/10.1073/pnas.1004933107" TargetMode="External"/><Relationship Id="rId4" Type="http://schemas.openxmlformats.org/officeDocument/2006/relationships/hyperlink" Target="https://www.jstor.org/stable/1310735"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7082F8-2EED-414C-B909-2D6A023B2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24</Pages>
  <Words>25903</Words>
  <Characters>147648</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3</cp:revision>
  <dcterms:created xsi:type="dcterms:W3CDTF">2019-09-05T19:24:00Z</dcterms:created>
  <dcterms:modified xsi:type="dcterms:W3CDTF">2019-09-05T20:10:00Z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