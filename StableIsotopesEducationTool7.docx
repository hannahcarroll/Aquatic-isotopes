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End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AF7971">
        <w:rPr>
          <w:vertAlign w:val="subscript"/>
          <w:rPrChange w:id="0" w:author="Hannah" w:date="2019-09-13T10:17:00Z">
            <w:rPr/>
          </w:rPrChange>
        </w:rPr>
        <w:t>3</w:t>
      </w:r>
      <w:r>
        <w:t>, C</w:t>
      </w:r>
      <w:r w:rsidRPr="00AF7971">
        <w:rPr>
          <w:vertAlign w:val="subscript"/>
          <w:rPrChange w:id="1" w:author="Hannah" w:date="2019-09-13T10:17:00Z">
            <w:rPr/>
          </w:rPrChange>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End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commentRangeStart w:id="2"/>
      <w:commentRangeStart w:id="3"/>
      <w:r>
        <w:t>proximal</w:t>
      </w:r>
      <w:commentRangeEnd w:id="2"/>
      <w:r w:rsidR="00852173">
        <w:rPr>
          <w:rStyle w:val="CommentReference"/>
        </w:rPr>
        <w:commentReference w:id="2"/>
      </w:r>
      <w:commentRangeEnd w:id="3"/>
      <w:r w:rsidR="00AF7971">
        <w:rPr>
          <w:rStyle w:val="CommentReference"/>
        </w:rPr>
        <w:commentReference w:id="3"/>
      </w:r>
      <w:r>
        <w:t xml:space="preserve">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CC167AF"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r>
        <w:t>chloroform:methanol</w:t>
      </w:r>
      <w:proofErr w:type="spellEnd"/>
      <w:r>
        <w:t xml:space="preserve"> solution, taking care to keep track of sample IDs during the process (SLO4). </w:t>
      </w:r>
    </w:p>
    <w:p w14:paraId="00000042" w14:textId="05504537" w:rsidR="004E5FF1" w:rsidRDefault="00E6237F">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008622AD" w:rsidR="004E5FF1" w:rsidRDefault="00E6237F">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del w:id="4" w:author="Hannah" w:date="2019-09-13T10:17:00Z">
        <w:r w:rsidR="00942430" w:rsidDel="00AF7971">
          <w:delText>Vienna Pee Dee Belemnite (</w:delText>
        </w:r>
      </w:del>
      <w:ins w:id="5" w:author="Hannah" w:date="2019-09-13T10:17:00Z">
        <w:r w:rsidR="00AF7971">
          <w:t xml:space="preserve">the international </w:t>
        </w:r>
      </w:ins>
      <w:r>
        <w:t>VPDB</w:t>
      </w:r>
      <w:ins w:id="6" w:author="Hannah" w:date="2019-09-13T10:17:00Z">
        <w:r w:rsidR="00AF7971">
          <w:t xml:space="preserve"> standard</w:t>
        </w:r>
      </w:ins>
      <w:del w:id="7" w:author="Hannah" w:date="2019-09-13T10:17:00Z">
        <w:r w:rsidR="00942430" w:rsidDel="00AF7971">
          <w:delText>)</w:delText>
        </w:r>
      </w:del>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End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8" w:name="_heading=h.gjdgxs" w:colFirst="0" w:colLast="0"/>
      <w:bookmarkEnd w:id="8"/>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0609EE7A"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w:t>
      </w:r>
      <w:r w:rsidR="00447565">
        <w:t>The student</w:t>
      </w:r>
      <w:r>
        <w:t xml:space="preserve">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2FB2DBE6" w:rsidR="00942430" w:rsidRDefault="00E6237F">
      <w:r>
        <w:t xml:space="preserve">Students following a well-annotated R notebook tutorial </w:t>
      </w:r>
      <w:r w:rsidR="00E76A39">
        <w:t xml:space="preserve">(Supplemental File 1)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t xml:space="preserve">Student success rates were substantial for each of the student learning outcomes for a general ecology laboratory course </w:t>
      </w:r>
      <w:commentRangeStart w:id="9"/>
      <w:r>
        <w:t xml:space="preserve">with 21 registered undergraduate students </w:t>
      </w:r>
      <w:commentRangeEnd w:id="9"/>
      <w:r w:rsidR="004F1A84">
        <w:rPr>
          <w:rStyle w:val="CommentReference"/>
        </w:rPr>
        <w:commentReference w:id="9"/>
      </w:r>
      <w:r>
        <w:t xml:space="preserve">(Table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64EDFA2E"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End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 xml:space="preserve">C values of higher </w:t>
      </w:r>
      <w:r w:rsidR="00A71A4A">
        <w:lastRenderedPageBreak/>
        <w:t>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568359A3"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by an undergraduate student tester with 100% success. </w:t>
      </w:r>
      <w:r>
        <w:t xml:space="preserve">Therefore, students demonstrated very high levels of learning. </w:t>
      </w:r>
    </w:p>
    <w:p w14:paraId="00000062" w14:textId="0812A19A" w:rsidR="004E5FF1" w:rsidRDefault="004E5FF1"/>
    <w:p w14:paraId="4DCE4D30" w14:textId="7E7405C6" w:rsidR="00447565" w:rsidRDefault="00447565"/>
    <w:p w14:paraId="440E66E1" w14:textId="778D9994" w:rsidR="00447565" w:rsidRDefault="00447565"/>
    <w:p w14:paraId="0E49CCC9" w14:textId="77777777" w:rsidR="00447565" w:rsidRDefault="00447565"/>
    <w:p w14:paraId="00000063" w14:textId="77777777" w:rsidR="004E5FF1" w:rsidRDefault="00E6237F">
      <w:pPr>
        <w:rPr>
          <w:b/>
        </w:rPr>
      </w:pPr>
      <w:r>
        <w:rPr>
          <w:b/>
        </w:rPr>
        <w:lastRenderedPageBreak/>
        <w:t>Educational Impact</w:t>
      </w:r>
    </w:p>
    <w:p w14:paraId="00000064" w14:textId="77777777" w:rsidR="004E5FF1" w:rsidRDefault="004E5FF1"/>
    <w:p w14:paraId="00000065" w14:textId="3DC5A7FB"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6C0773C8" w:rsidR="004E5FF1" w:rsidRDefault="00F946CC">
      <w:r>
        <w:tab/>
        <w:t>Instructors interested in conducting similar activities in their own courses can view necessary supplies and costs (Supplemental File 6).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 xml:space="preserve">As stated at the end of the introduction, this activity could easily be tailored to other ecosystems proximal to other educational institutions. </w:t>
      </w:r>
    </w:p>
    <w:p w14:paraId="7331602D" w14:textId="4843A598" w:rsidR="000B446B" w:rsidRDefault="000B446B"/>
    <w:p w14:paraId="66348CD0" w14:textId="77777777" w:rsidR="000B446B" w:rsidRDefault="000B446B"/>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4781735C" w:rsidR="004E5FF1" w:rsidRDefault="00E6237F">
      <w:r>
        <w:lastRenderedPageBreak/>
        <w:t xml:space="preserve">Figure 1. </w:t>
      </w:r>
      <w:commentRangeStart w:id="10"/>
      <w:r>
        <w:t>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Organisms are not drawn to scale.</w:t>
      </w:r>
      <w:ins w:id="11" w:author="Hannah" w:date="2019-09-13T10:18:00Z">
        <w:r w:rsidR="00AF7971">
          <w:t xml:space="preserve"> Abbreviations are as follows: </w:t>
        </w:r>
      </w:ins>
      <w:ins w:id="12" w:author="Hannah" w:date="2019-09-13T10:19:00Z">
        <w:r w:rsidR="00AF7971">
          <w:t xml:space="preserve">CPOM – coarse particulate organic matter; </w:t>
        </w:r>
      </w:ins>
      <w:ins w:id="13" w:author="Hannah" w:date="2019-09-13T10:18:00Z">
        <w:r w:rsidR="00AF7971">
          <w:t>DOM</w:t>
        </w:r>
      </w:ins>
      <w:ins w:id="14" w:author="Hannah" w:date="2019-09-13T10:19:00Z">
        <w:r w:rsidR="00AF7971">
          <w:t xml:space="preserve"> – di</w:t>
        </w:r>
      </w:ins>
      <w:ins w:id="15" w:author="Hannah" w:date="2019-09-13T10:20:00Z">
        <w:r w:rsidR="00AF7971">
          <w:t>ssolved organic matter</w:t>
        </w:r>
      </w:ins>
      <w:ins w:id="16" w:author="Hannah" w:date="2019-09-13T10:19:00Z">
        <w:r w:rsidR="00AF7971">
          <w:t xml:space="preserve">; </w:t>
        </w:r>
      </w:ins>
      <w:ins w:id="17" w:author="Hannah" w:date="2019-09-13T10:20:00Z">
        <w:r w:rsidR="00AF7971">
          <w:t>FPOM – fine particulate organic matter.</w:t>
        </w:r>
      </w:ins>
      <w:r>
        <w:t xml:space="preserve"> </w:t>
      </w:r>
      <w:commentRangeEnd w:id="10"/>
      <w:r w:rsidR="00B43253">
        <w:rPr>
          <w:rStyle w:val="CommentReference"/>
        </w:rPr>
        <w:commentReference w:id="10"/>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bookmarkStart w:id="18" w:name="_GoBack"/>
      <w:bookmarkEnd w:id="18"/>
    </w:p>
    <w:p w14:paraId="0000006E" w14:textId="77777777" w:rsidR="004E5FF1" w:rsidRDefault="004E5FF1"/>
    <w:p w14:paraId="0000006F" w14:textId="77777777" w:rsidR="004E5FF1" w:rsidRDefault="00E6237F">
      <w:r>
        <w:br w:type="page"/>
      </w:r>
    </w:p>
    <w:p w14:paraId="00000070" w14:textId="77777777" w:rsidR="004E5FF1" w:rsidRDefault="00E6237F">
      <w:commentRangeStart w:id="19"/>
      <w:r>
        <w:lastRenderedPageBreak/>
        <w:t>Figure 2</w:t>
      </w:r>
      <w:commentRangeEnd w:id="19"/>
      <w:r w:rsidR="001B036A">
        <w:rPr>
          <w:rStyle w:val="CommentReference"/>
        </w:rPr>
        <w:commentReference w:id="19"/>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852173" w:rsidRDefault="00852173">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4">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5">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852173" w:rsidRDefault="00852173">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6"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7"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w:t>
      </w:r>
      <w:commentRangeStart w:id="20"/>
      <w:r>
        <w:t>midges</w:t>
      </w:r>
      <w:commentRangeEnd w:id="20"/>
      <w:r w:rsidR="00B43253">
        <w:rPr>
          <w:rStyle w:val="CommentReference"/>
        </w:rPr>
        <w:commentReference w:id="20"/>
      </w:r>
      <w:r>
        <w:t>,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5893ED1E" w:rsidR="00E413AA" w:rsidRDefault="00E73482">
      <w:r>
        <w:t>We</w:t>
      </w:r>
      <w:r w:rsidR="00E413AA">
        <w:t xml:space="preserve"> thank </w:t>
      </w:r>
      <w:r w:rsidR="00792ECB">
        <w:t xml:space="preserve">Kevin Alexander for sharing knowledge of aquatic invertebrates in the Taylor river, Jacqueline </w:t>
      </w:r>
      <w:proofErr w:type="spellStart"/>
      <w:r w:rsidR="00792ECB">
        <w:t>Galang</w:t>
      </w:r>
      <w:proofErr w:type="spellEnd"/>
      <w:r w:rsidR="00792ECB">
        <w:t xml:space="preserve"> for testing the introductory and advanced R exercises and providing feedback, Justin Conover for reviewing earlier versions of R code, Miles Perry for information technology support, Kayla </w:t>
      </w:r>
      <w:proofErr w:type="spellStart"/>
      <w:r w:rsidR="00792ECB">
        <w:t>Wernsing</w:t>
      </w:r>
      <w:proofErr w:type="spellEnd"/>
      <w:r w:rsidR="00792ECB">
        <w:t xml:space="preserve">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1"/>
      <w:footerReference w:type="default" r:id="rId2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Clark, Lynn G [EEOBS]" w:date="2019-09-13T09:12:00Z" w:initials="CLG[">
    <w:p w14:paraId="6C2C4B1B" w14:textId="1179059B" w:rsidR="00852173" w:rsidRDefault="00852173">
      <w:pPr>
        <w:pStyle w:val="CommentText"/>
      </w:pPr>
      <w:r>
        <w:rPr>
          <w:rStyle w:val="CommentReference"/>
        </w:rPr>
        <w:annotationRef/>
      </w:r>
      <w:r>
        <w:t>Or “proximate”?</w:t>
      </w:r>
    </w:p>
  </w:comment>
  <w:comment w:id="3" w:author="Hannah" w:date="2019-09-13T10:17:00Z" w:initials="HMC">
    <w:p w14:paraId="48305576" w14:textId="5EA40AC7" w:rsidR="00AF7971" w:rsidRDefault="00AF7971">
      <w:pPr>
        <w:pStyle w:val="CommentText"/>
      </w:pPr>
      <w:r>
        <w:rPr>
          <w:rStyle w:val="CommentReference"/>
        </w:rPr>
        <w:annotationRef/>
      </w:r>
      <w:r>
        <w:t>Derek – you make the call on this one. Both are grammatically correct, and it’s a matter of preference.</w:t>
      </w:r>
    </w:p>
  </w:comment>
  <w:comment w:id="9" w:author="Clark, Lynn G [EEOBS]" w:date="2019-09-13T09:21:00Z" w:initials="CLG[">
    <w:p w14:paraId="113EB38C" w14:textId="6FB701B2" w:rsidR="004F1A84" w:rsidRDefault="004F1A84">
      <w:pPr>
        <w:pStyle w:val="CommentText"/>
      </w:pPr>
      <w:r>
        <w:rPr>
          <w:rStyle w:val="CommentReference"/>
        </w:rPr>
        <w:annotationRef/>
      </w:r>
      <w:r>
        <w:t>Already noted above.</w:t>
      </w:r>
    </w:p>
  </w:comment>
  <w:comment w:id="10" w:author="Clark, Lynn G [EEOBS]" w:date="2019-09-13T09:25:00Z" w:initials="CLG[">
    <w:p w14:paraId="667C9649" w14:textId="3C35D1CA" w:rsidR="00B43253" w:rsidRDefault="00B43253">
      <w:pPr>
        <w:pStyle w:val="CommentText"/>
      </w:pPr>
      <w:r>
        <w:rPr>
          <w:rStyle w:val="CommentReference"/>
        </w:rPr>
        <w:annotationRef/>
      </w:r>
      <w:r>
        <w:t>Maybe define CPOM, DOM and FPOM again here in the caption, even if this is placed close to that part of the Introduction.</w:t>
      </w:r>
    </w:p>
  </w:comment>
  <w:comment w:id="19" w:author="Derek Houston" w:date="2019-07-26T14:32:00Z" w:initials="DDH">
    <w:p w14:paraId="28221FA3" w14:textId="37AD80BB" w:rsidR="00852173" w:rsidRDefault="00852173">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 w:id="20" w:author="Clark, Lynn G [EEOBS]" w:date="2019-09-13T09:29:00Z" w:initials="CLG[">
    <w:p w14:paraId="77BDFA03" w14:textId="6CA51573" w:rsidR="00B43253" w:rsidRDefault="00B43253">
      <w:pPr>
        <w:pStyle w:val="CommentText"/>
      </w:pPr>
      <w:r>
        <w:rPr>
          <w:rStyle w:val="CommentReference"/>
        </w:rPr>
        <w:annotationRef/>
      </w:r>
      <w:r>
        <w:t>Or mayflies?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2C4B1B" w15:done="0"/>
  <w15:commentEx w15:paraId="48305576" w15:paraIdParent="6C2C4B1B" w15:done="0"/>
  <w15:commentEx w15:paraId="113EB38C" w15:done="0"/>
  <w15:commentEx w15:paraId="667C9649" w15:done="0"/>
  <w15:commentEx w15:paraId="28221FA3" w15:done="0"/>
  <w15:commentEx w15:paraId="77BDFA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2C4B1B" w16cid:durableId="2125DBEA"/>
  <w16cid:commentId w16cid:paraId="48305576" w16cid:durableId="2125EB25"/>
  <w16cid:commentId w16cid:paraId="113EB38C" w16cid:durableId="2125DE20"/>
  <w16cid:commentId w16cid:paraId="667C9649" w16cid:durableId="2125DF0D"/>
  <w16cid:commentId w16cid:paraId="28221FA3" w16cid:durableId="20E58D7F"/>
  <w16cid:commentId w16cid:paraId="77BDFA03" w16cid:durableId="2125DF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036F0" w14:textId="77777777" w:rsidR="006B6842" w:rsidRDefault="006B6842" w:rsidP="008106CE">
      <w:r>
        <w:separator/>
      </w:r>
    </w:p>
  </w:endnote>
  <w:endnote w:type="continuationSeparator" w:id="0">
    <w:p w14:paraId="466A379C" w14:textId="77777777" w:rsidR="006B6842" w:rsidRDefault="006B6842"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EndPr>
      <w:rPr>
        <w:rStyle w:val="PageNumber"/>
      </w:rPr>
    </w:sdtEndPr>
    <w:sdtContent>
      <w:p w14:paraId="31C2E840" w14:textId="559B410B" w:rsidR="00852173" w:rsidRDefault="00852173"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852173" w:rsidRDefault="00852173"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EndPr>
      <w:rPr>
        <w:rStyle w:val="PageNumber"/>
      </w:rPr>
    </w:sdtEndPr>
    <w:sdtContent>
      <w:p w14:paraId="0D6B21CA" w14:textId="1ED85BA6" w:rsidR="00852173" w:rsidRDefault="00852173"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852173" w:rsidRDefault="00852173"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4F3B5" w14:textId="77777777" w:rsidR="006B6842" w:rsidRDefault="006B6842" w:rsidP="008106CE">
      <w:r>
        <w:separator/>
      </w:r>
    </w:p>
  </w:footnote>
  <w:footnote w:type="continuationSeparator" w:id="0">
    <w:p w14:paraId="0DEDAEAE" w14:textId="77777777" w:rsidR="006B6842" w:rsidRDefault="006B6842"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w15:presenceInfo w15:providerId="None" w15:userId="Hannah"/>
  </w15:person>
  <w15:person w15:author="Clark, Lynn G [EEOBS]">
    <w15:presenceInfo w15:providerId="AD" w15:userId="S-1-5-21-1659004503-1450960922-1606980848-68478"/>
  </w15:person>
  <w15:person w15:author="Derek Houston">
    <w15:presenceInfo w15:providerId="None" w15:userId="Derek Hous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37EA"/>
    <w:rsid w:val="0006505D"/>
    <w:rsid w:val="00073CB6"/>
    <w:rsid w:val="000743F9"/>
    <w:rsid w:val="000B446B"/>
    <w:rsid w:val="001016FB"/>
    <w:rsid w:val="001136EC"/>
    <w:rsid w:val="001406B3"/>
    <w:rsid w:val="001719B1"/>
    <w:rsid w:val="001A1F4D"/>
    <w:rsid w:val="001B036A"/>
    <w:rsid w:val="002752AC"/>
    <w:rsid w:val="002C0EB9"/>
    <w:rsid w:val="00317A7F"/>
    <w:rsid w:val="003264B6"/>
    <w:rsid w:val="003364F9"/>
    <w:rsid w:val="00337836"/>
    <w:rsid w:val="003F6C2F"/>
    <w:rsid w:val="0041344F"/>
    <w:rsid w:val="0044205D"/>
    <w:rsid w:val="00447565"/>
    <w:rsid w:val="004E5FF1"/>
    <w:rsid w:val="004F1A84"/>
    <w:rsid w:val="0050480D"/>
    <w:rsid w:val="005104C8"/>
    <w:rsid w:val="00545AF5"/>
    <w:rsid w:val="00561899"/>
    <w:rsid w:val="0057145C"/>
    <w:rsid w:val="00585A35"/>
    <w:rsid w:val="005E1F53"/>
    <w:rsid w:val="005F3ABB"/>
    <w:rsid w:val="005F59C6"/>
    <w:rsid w:val="00602B77"/>
    <w:rsid w:val="00610383"/>
    <w:rsid w:val="0062662B"/>
    <w:rsid w:val="006756E3"/>
    <w:rsid w:val="00692BA1"/>
    <w:rsid w:val="006B320F"/>
    <w:rsid w:val="006B45B3"/>
    <w:rsid w:val="006B6842"/>
    <w:rsid w:val="006D0EBB"/>
    <w:rsid w:val="006E35CC"/>
    <w:rsid w:val="006E5427"/>
    <w:rsid w:val="00705C08"/>
    <w:rsid w:val="00744466"/>
    <w:rsid w:val="00745A9D"/>
    <w:rsid w:val="007510C2"/>
    <w:rsid w:val="00776223"/>
    <w:rsid w:val="00792ECB"/>
    <w:rsid w:val="008106CE"/>
    <w:rsid w:val="00817597"/>
    <w:rsid w:val="00852173"/>
    <w:rsid w:val="00857796"/>
    <w:rsid w:val="0091446C"/>
    <w:rsid w:val="0093633E"/>
    <w:rsid w:val="00942430"/>
    <w:rsid w:val="0096773C"/>
    <w:rsid w:val="009972DF"/>
    <w:rsid w:val="00A71A4A"/>
    <w:rsid w:val="00A80E47"/>
    <w:rsid w:val="00AB6337"/>
    <w:rsid w:val="00AD3582"/>
    <w:rsid w:val="00AE0242"/>
    <w:rsid w:val="00AE329B"/>
    <w:rsid w:val="00AF7971"/>
    <w:rsid w:val="00B0088C"/>
    <w:rsid w:val="00B23610"/>
    <w:rsid w:val="00B24C68"/>
    <w:rsid w:val="00B318A1"/>
    <w:rsid w:val="00B43253"/>
    <w:rsid w:val="00C111F7"/>
    <w:rsid w:val="00C347E5"/>
    <w:rsid w:val="00C47F68"/>
    <w:rsid w:val="00C64638"/>
    <w:rsid w:val="00C6486D"/>
    <w:rsid w:val="00CF1120"/>
    <w:rsid w:val="00CF198F"/>
    <w:rsid w:val="00D22CC5"/>
    <w:rsid w:val="00D417F0"/>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85E77"/>
    <w:rsid w:val="00F94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4EC6AB-1AD1-4344-9A31-AC2EC3892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24</Pages>
  <Words>25978</Words>
  <Characters>148080</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3</cp:revision>
  <dcterms:created xsi:type="dcterms:W3CDTF">2019-09-13T15:13:00Z</dcterms:created>
  <dcterms:modified xsi:type="dcterms:W3CDTF">2019-09-13T15:21:00Z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